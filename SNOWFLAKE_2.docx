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8F2CEB" w14:textId="336C46A3" w:rsidR="00C64743" w:rsidRPr="00865956" w:rsidRDefault="001F74BC" w:rsidP="00865956">
      <w:pPr>
        <w:pBdr>
          <w:bottom w:val="single" w:sz="6" w:space="1" w:color="auto"/>
        </w:pBdr>
        <w:rPr>
          <w:b/>
          <w:bCs/>
          <w:sz w:val="36"/>
          <w:szCs w:val="36"/>
          <w:lang w:val="en-US"/>
        </w:rPr>
      </w:pPr>
      <w:r w:rsidRPr="001F74BC">
        <w:rPr>
          <w:b/>
          <w:bCs/>
          <w:sz w:val="36"/>
          <w:szCs w:val="36"/>
          <w:lang w:val="en-US"/>
        </w:rPr>
        <w:t xml:space="preserve">                                  SNOWFLAKE-202</w:t>
      </w:r>
      <w:r w:rsidR="001D2D2F">
        <w:rPr>
          <w:b/>
          <w:bCs/>
          <w:sz w:val="36"/>
          <w:szCs w:val="36"/>
          <w:lang w:val="en-US"/>
        </w:rPr>
        <w:t>5</w:t>
      </w:r>
    </w:p>
    <w:p w14:paraId="3DEBA137" w14:textId="45F8A4E4" w:rsidR="007E139A" w:rsidRDefault="00796807">
      <w:pPr>
        <w:rPr>
          <w:b/>
          <w:bCs/>
          <w:u w:val="single"/>
        </w:rPr>
      </w:pPr>
      <w:r>
        <w:rPr>
          <w:b/>
          <w:bCs/>
          <w:u w:val="single"/>
        </w:rPr>
        <w:t>LOADING DATA in Snowflake</w:t>
      </w:r>
    </w:p>
    <w:p w14:paraId="54281DE5" w14:textId="5978D5EA" w:rsidR="00796807" w:rsidRDefault="00796807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BB3579D" wp14:editId="54053917">
            <wp:extent cx="5731510" cy="3223895"/>
            <wp:effectExtent l="0" t="0" r="2540" b="0"/>
            <wp:docPr id="842435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3525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F6EF" w14:textId="395B3053" w:rsidR="00A121C5" w:rsidRDefault="00A121C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A59BA83" wp14:editId="72DCAA7F">
            <wp:extent cx="5731510" cy="3223895"/>
            <wp:effectExtent l="0" t="0" r="2540" b="0"/>
            <wp:docPr id="1341155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5597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B9FD" w14:textId="77777777" w:rsidR="007E139A" w:rsidRDefault="007E139A">
      <w:pPr>
        <w:rPr>
          <w:b/>
          <w:bCs/>
          <w:u w:val="single"/>
        </w:rPr>
      </w:pPr>
    </w:p>
    <w:p w14:paraId="290FFCF8" w14:textId="77777777" w:rsidR="00237A13" w:rsidRPr="00237A13" w:rsidRDefault="00237A13" w:rsidP="00237A13">
      <w:pPr>
        <w:rPr>
          <w:b/>
          <w:bCs/>
          <w:u w:val="single"/>
        </w:rPr>
      </w:pPr>
      <w:r w:rsidRPr="00237A13">
        <w:rPr>
          <w:b/>
          <w:bCs/>
          <w:u w:val="single"/>
        </w:rPr>
        <w:t>// Database to manage stage objects, fileformats etc.</w:t>
      </w:r>
    </w:p>
    <w:p w14:paraId="65687422" w14:textId="77777777" w:rsidR="00237A13" w:rsidRPr="00237A13" w:rsidRDefault="00237A13" w:rsidP="00237A13">
      <w:pPr>
        <w:rPr>
          <w:b/>
          <w:bCs/>
          <w:u w:val="single"/>
        </w:rPr>
      </w:pPr>
    </w:p>
    <w:p w14:paraId="733C2579" w14:textId="77777777" w:rsidR="00237A13" w:rsidRPr="00237A13" w:rsidRDefault="00237A13" w:rsidP="00237A13">
      <w:pPr>
        <w:rPr>
          <w:b/>
          <w:bCs/>
          <w:u w:val="single"/>
        </w:rPr>
      </w:pPr>
      <w:r w:rsidRPr="00237A13">
        <w:rPr>
          <w:b/>
          <w:bCs/>
          <w:u w:val="single"/>
        </w:rPr>
        <w:t>CREATE OR REPLACE DATABASE MANAGE_DB;</w:t>
      </w:r>
    </w:p>
    <w:p w14:paraId="65768D17" w14:textId="77777777" w:rsidR="00237A13" w:rsidRPr="00237A13" w:rsidRDefault="00237A13" w:rsidP="00237A13">
      <w:pPr>
        <w:rPr>
          <w:b/>
          <w:bCs/>
          <w:u w:val="single"/>
        </w:rPr>
      </w:pPr>
    </w:p>
    <w:p w14:paraId="100F8832" w14:textId="77777777" w:rsidR="00237A13" w:rsidRPr="00237A13" w:rsidRDefault="00237A13" w:rsidP="00237A13">
      <w:pPr>
        <w:rPr>
          <w:b/>
          <w:bCs/>
          <w:u w:val="single"/>
        </w:rPr>
      </w:pPr>
      <w:r w:rsidRPr="00237A13">
        <w:rPr>
          <w:b/>
          <w:bCs/>
          <w:u w:val="single"/>
        </w:rPr>
        <w:t>CREATE OR REPLACE SCHEMA external_stages;</w:t>
      </w:r>
    </w:p>
    <w:p w14:paraId="3EE89BAA" w14:textId="77777777" w:rsidR="00237A13" w:rsidRPr="00237A13" w:rsidRDefault="00237A13" w:rsidP="00237A13">
      <w:pPr>
        <w:rPr>
          <w:b/>
          <w:bCs/>
          <w:u w:val="single"/>
        </w:rPr>
      </w:pPr>
    </w:p>
    <w:p w14:paraId="7CA896C1" w14:textId="77777777" w:rsidR="00237A13" w:rsidRPr="00237A13" w:rsidRDefault="00237A13" w:rsidP="00237A13">
      <w:pPr>
        <w:rPr>
          <w:b/>
          <w:bCs/>
          <w:u w:val="single"/>
        </w:rPr>
      </w:pPr>
    </w:p>
    <w:p w14:paraId="6AAC6DAF" w14:textId="77777777" w:rsidR="00237A13" w:rsidRPr="00237A13" w:rsidRDefault="00237A13" w:rsidP="00237A13">
      <w:pPr>
        <w:rPr>
          <w:b/>
          <w:bCs/>
          <w:u w:val="single"/>
        </w:rPr>
      </w:pPr>
      <w:r w:rsidRPr="00237A13">
        <w:rPr>
          <w:b/>
          <w:bCs/>
          <w:u w:val="single"/>
        </w:rPr>
        <w:t>// Creating external stage</w:t>
      </w:r>
    </w:p>
    <w:p w14:paraId="73F8D146" w14:textId="77777777" w:rsidR="00237A13" w:rsidRPr="00237A13" w:rsidRDefault="00237A13" w:rsidP="00237A13">
      <w:pPr>
        <w:rPr>
          <w:b/>
          <w:bCs/>
          <w:u w:val="single"/>
        </w:rPr>
      </w:pPr>
    </w:p>
    <w:p w14:paraId="2B81708E" w14:textId="77777777" w:rsidR="00237A13" w:rsidRPr="00237A13" w:rsidRDefault="00237A13" w:rsidP="00237A13">
      <w:pPr>
        <w:rPr>
          <w:b/>
          <w:bCs/>
          <w:u w:val="single"/>
        </w:rPr>
      </w:pPr>
      <w:r w:rsidRPr="00237A13">
        <w:rPr>
          <w:b/>
          <w:bCs/>
          <w:u w:val="single"/>
        </w:rPr>
        <w:t>CREATE OR REPLACE STAGE MANAGE_DB.external_stages.aws_stage</w:t>
      </w:r>
    </w:p>
    <w:p w14:paraId="1FC7B075" w14:textId="77777777" w:rsidR="00237A13" w:rsidRPr="00237A13" w:rsidRDefault="00237A13" w:rsidP="00237A13">
      <w:pPr>
        <w:rPr>
          <w:b/>
          <w:bCs/>
          <w:u w:val="single"/>
        </w:rPr>
      </w:pPr>
      <w:r w:rsidRPr="00237A13">
        <w:rPr>
          <w:b/>
          <w:bCs/>
          <w:u w:val="single"/>
        </w:rPr>
        <w:t xml:space="preserve">    url='s3://bucketsnowflakes3'</w:t>
      </w:r>
    </w:p>
    <w:p w14:paraId="4AC94D2C" w14:textId="77777777" w:rsidR="00237A13" w:rsidRPr="00237A13" w:rsidRDefault="00237A13" w:rsidP="00237A13">
      <w:pPr>
        <w:rPr>
          <w:b/>
          <w:bCs/>
          <w:u w:val="single"/>
        </w:rPr>
      </w:pPr>
      <w:r w:rsidRPr="00237A13">
        <w:rPr>
          <w:b/>
          <w:bCs/>
          <w:u w:val="single"/>
        </w:rPr>
        <w:t xml:space="preserve">    credentials</w:t>
      </w:r>
      <w:proofErr w:type="gramStart"/>
      <w:r w:rsidRPr="00237A13">
        <w:rPr>
          <w:b/>
          <w:bCs/>
          <w:u w:val="single"/>
        </w:rPr>
        <w:t>=(</w:t>
      </w:r>
      <w:proofErr w:type="gramEnd"/>
      <w:r w:rsidRPr="00237A13">
        <w:rPr>
          <w:b/>
          <w:bCs/>
          <w:u w:val="single"/>
        </w:rPr>
        <w:t>aws_key_id='ABCD_DUMMY_ID' aws_secret_key='1234abcd_key');</w:t>
      </w:r>
    </w:p>
    <w:p w14:paraId="27A27491" w14:textId="77777777" w:rsidR="00237A13" w:rsidRPr="00237A13" w:rsidRDefault="00237A13" w:rsidP="00237A13">
      <w:pPr>
        <w:rPr>
          <w:b/>
          <w:bCs/>
          <w:u w:val="single"/>
        </w:rPr>
      </w:pPr>
    </w:p>
    <w:p w14:paraId="1E5EA184" w14:textId="77777777" w:rsidR="00237A13" w:rsidRPr="00237A13" w:rsidRDefault="00237A13" w:rsidP="00237A13">
      <w:pPr>
        <w:rPr>
          <w:b/>
          <w:bCs/>
          <w:u w:val="single"/>
        </w:rPr>
      </w:pPr>
    </w:p>
    <w:p w14:paraId="2F66F954" w14:textId="77777777" w:rsidR="00237A13" w:rsidRPr="00237A13" w:rsidRDefault="00237A13" w:rsidP="00237A13">
      <w:pPr>
        <w:rPr>
          <w:b/>
          <w:bCs/>
          <w:u w:val="single"/>
        </w:rPr>
      </w:pPr>
      <w:r w:rsidRPr="00237A13">
        <w:rPr>
          <w:b/>
          <w:bCs/>
          <w:u w:val="single"/>
        </w:rPr>
        <w:t>// Description of external stage</w:t>
      </w:r>
    </w:p>
    <w:p w14:paraId="1C77E415" w14:textId="77777777" w:rsidR="00237A13" w:rsidRPr="00237A13" w:rsidRDefault="00237A13" w:rsidP="00237A13">
      <w:pPr>
        <w:rPr>
          <w:b/>
          <w:bCs/>
          <w:u w:val="single"/>
        </w:rPr>
      </w:pPr>
    </w:p>
    <w:p w14:paraId="3E75C7EE" w14:textId="77777777" w:rsidR="00237A13" w:rsidRPr="00237A13" w:rsidRDefault="00237A13" w:rsidP="00237A13">
      <w:pPr>
        <w:rPr>
          <w:b/>
          <w:bCs/>
          <w:u w:val="single"/>
        </w:rPr>
      </w:pPr>
      <w:r w:rsidRPr="00237A13">
        <w:rPr>
          <w:b/>
          <w:bCs/>
          <w:u w:val="single"/>
        </w:rPr>
        <w:t xml:space="preserve">DESC STAGE MANAGE_DB.external_stages.aws_stage; </w:t>
      </w:r>
    </w:p>
    <w:p w14:paraId="4783C82E" w14:textId="77777777" w:rsidR="00237A13" w:rsidRPr="00237A13" w:rsidRDefault="00237A13" w:rsidP="00237A13">
      <w:pPr>
        <w:rPr>
          <w:b/>
          <w:bCs/>
          <w:u w:val="single"/>
        </w:rPr>
      </w:pPr>
      <w:r w:rsidRPr="00237A13">
        <w:rPr>
          <w:b/>
          <w:bCs/>
          <w:u w:val="single"/>
        </w:rPr>
        <w:t xml:space="preserve">    </w:t>
      </w:r>
    </w:p>
    <w:p w14:paraId="25A37AEF" w14:textId="77777777" w:rsidR="00237A13" w:rsidRPr="00237A13" w:rsidRDefault="00237A13" w:rsidP="00237A13">
      <w:pPr>
        <w:rPr>
          <w:b/>
          <w:bCs/>
          <w:u w:val="single"/>
        </w:rPr>
      </w:pPr>
      <w:r w:rsidRPr="00237A13">
        <w:rPr>
          <w:b/>
          <w:bCs/>
          <w:u w:val="single"/>
        </w:rPr>
        <w:t xml:space="preserve">    </w:t>
      </w:r>
    </w:p>
    <w:p w14:paraId="0BAFDDB9" w14:textId="77777777" w:rsidR="00237A13" w:rsidRPr="00237A13" w:rsidRDefault="00237A13" w:rsidP="00237A13">
      <w:pPr>
        <w:rPr>
          <w:b/>
          <w:bCs/>
          <w:u w:val="single"/>
        </w:rPr>
      </w:pPr>
      <w:r w:rsidRPr="00237A13">
        <w:rPr>
          <w:b/>
          <w:bCs/>
          <w:u w:val="single"/>
        </w:rPr>
        <w:t xml:space="preserve">// Alter external stage   </w:t>
      </w:r>
    </w:p>
    <w:p w14:paraId="74D9ACD7" w14:textId="77777777" w:rsidR="00237A13" w:rsidRPr="00237A13" w:rsidRDefault="00237A13" w:rsidP="00237A13">
      <w:pPr>
        <w:rPr>
          <w:b/>
          <w:bCs/>
          <w:u w:val="single"/>
        </w:rPr>
      </w:pPr>
    </w:p>
    <w:p w14:paraId="5DC89B81" w14:textId="77777777" w:rsidR="00237A13" w:rsidRPr="00237A13" w:rsidRDefault="00237A13" w:rsidP="00237A13">
      <w:pPr>
        <w:rPr>
          <w:b/>
          <w:bCs/>
          <w:u w:val="single"/>
        </w:rPr>
      </w:pPr>
      <w:r w:rsidRPr="00237A13">
        <w:rPr>
          <w:b/>
          <w:bCs/>
          <w:u w:val="single"/>
        </w:rPr>
        <w:t>ALTER STAGE aws_stage</w:t>
      </w:r>
    </w:p>
    <w:p w14:paraId="7402972D" w14:textId="77777777" w:rsidR="00237A13" w:rsidRPr="00237A13" w:rsidRDefault="00237A13" w:rsidP="00237A13">
      <w:pPr>
        <w:rPr>
          <w:b/>
          <w:bCs/>
          <w:u w:val="single"/>
        </w:rPr>
      </w:pPr>
      <w:r w:rsidRPr="00237A13">
        <w:rPr>
          <w:b/>
          <w:bCs/>
          <w:u w:val="single"/>
        </w:rPr>
        <w:t xml:space="preserve">    SET credentials</w:t>
      </w:r>
      <w:proofErr w:type="gramStart"/>
      <w:r w:rsidRPr="00237A13">
        <w:rPr>
          <w:b/>
          <w:bCs/>
          <w:u w:val="single"/>
        </w:rPr>
        <w:t>=(</w:t>
      </w:r>
      <w:proofErr w:type="gramEnd"/>
      <w:r w:rsidRPr="00237A13">
        <w:rPr>
          <w:b/>
          <w:bCs/>
          <w:u w:val="single"/>
        </w:rPr>
        <w:t>aws_key_id='XYZ_DUMMY_ID' aws_secret_key='987xyz');</w:t>
      </w:r>
    </w:p>
    <w:p w14:paraId="226E8818" w14:textId="77777777" w:rsidR="00237A13" w:rsidRPr="00237A13" w:rsidRDefault="00237A13" w:rsidP="00237A13">
      <w:pPr>
        <w:rPr>
          <w:b/>
          <w:bCs/>
          <w:u w:val="single"/>
        </w:rPr>
      </w:pPr>
      <w:r w:rsidRPr="00237A13">
        <w:rPr>
          <w:b/>
          <w:bCs/>
          <w:u w:val="single"/>
        </w:rPr>
        <w:t xml:space="preserve">    </w:t>
      </w:r>
    </w:p>
    <w:p w14:paraId="0567C62E" w14:textId="77777777" w:rsidR="00237A13" w:rsidRPr="00237A13" w:rsidRDefault="00237A13" w:rsidP="00237A13">
      <w:pPr>
        <w:rPr>
          <w:b/>
          <w:bCs/>
          <w:u w:val="single"/>
        </w:rPr>
      </w:pPr>
      <w:r w:rsidRPr="00237A13">
        <w:rPr>
          <w:b/>
          <w:bCs/>
          <w:u w:val="single"/>
        </w:rPr>
        <w:t xml:space="preserve">    </w:t>
      </w:r>
    </w:p>
    <w:p w14:paraId="792A94CB" w14:textId="77777777" w:rsidR="00237A13" w:rsidRPr="00237A13" w:rsidRDefault="00237A13" w:rsidP="00237A13">
      <w:pPr>
        <w:rPr>
          <w:b/>
          <w:bCs/>
          <w:u w:val="single"/>
        </w:rPr>
      </w:pPr>
      <w:r w:rsidRPr="00237A13">
        <w:rPr>
          <w:b/>
          <w:bCs/>
          <w:u w:val="single"/>
        </w:rPr>
        <w:t xml:space="preserve">// Publicly accessible staging area    </w:t>
      </w:r>
    </w:p>
    <w:p w14:paraId="719B37E3" w14:textId="77777777" w:rsidR="00237A13" w:rsidRPr="00237A13" w:rsidRDefault="00237A13" w:rsidP="00237A13">
      <w:pPr>
        <w:rPr>
          <w:b/>
          <w:bCs/>
          <w:u w:val="single"/>
        </w:rPr>
      </w:pPr>
    </w:p>
    <w:p w14:paraId="6ABC0150" w14:textId="77777777" w:rsidR="00237A13" w:rsidRPr="00237A13" w:rsidRDefault="00237A13" w:rsidP="00237A13">
      <w:pPr>
        <w:rPr>
          <w:b/>
          <w:bCs/>
          <w:u w:val="single"/>
        </w:rPr>
      </w:pPr>
      <w:r w:rsidRPr="00237A13">
        <w:rPr>
          <w:b/>
          <w:bCs/>
          <w:u w:val="single"/>
        </w:rPr>
        <w:t>CREATE OR REPLACE STAGE MANAGE_DB.external_stages.aws_stage</w:t>
      </w:r>
    </w:p>
    <w:p w14:paraId="498B5206" w14:textId="77777777" w:rsidR="00237A13" w:rsidRPr="00237A13" w:rsidRDefault="00237A13" w:rsidP="00237A13">
      <w:pPr>
        <w:rPr>
          <w:b/>
          <w:bCs/>
          <w:u w:val="single"/>
        </w:rPr>
      </w:pPr>
      <w:r w:rsidRPr="00237A13">
        <w:rPr>
          <w:b/>
          <w:bCs/>
          <w:u w:val="single"/>
        </w:rPr>
        <w:t xml:space="preserve">    url='s3://bucketsnowflakes3';</w:t>
      </w:r>
    </w:p>
    <w:p w14:paraId="00D6829B" w14:textId="77777777" w:rsidR="00237A13" w:rsidRPr="00237A13" w:rsidRDefault="00237A13" w:rsidP="00237A13">
      <w:pPr>
        <w:rPr>
          <w:b/>
          <w:bCs/>
          <w:u w:val="single"/>
        </w:rPr>
      </w:pPr>
    </w:p>
    <w:p w14:paraId="405D204B" w14:textId="77777777" w:rsidR="00237A13" w:rsidRPr="00237A13" w:rsidRDefault="00237A13" w:rsidP="00237A13">
      <w:pPr>
        <w:rPr>
          <w:b/>
          <w:bCs/>
          <w:u w:val="single"/>
        </w:rPr>
      </w:pPr>
      <w:r w:rsidRPr="00237A13">
        <w:rPr>
          <w:b/>
          <w:bCs/>
          <w:u w:val="single"/>
        </w:rPr>
        <w:t>// List files in stage</w:t>
      </w:r>
    </w:p>
    <w:p w14:paraId="4FACA8A0" w14:textId="77777777" w:rsidR="00237A13" w:rsidRPr="00237A13" w:rsidRDefault="00237A13" w:rsidP="00237A13">
      <w:pPr>
        <w:rPr>
          <w:b/>
          <w:bCs/>
          <w:u w:val="single"/>
        </w:rPr>
      </w:pPr>
    </w:p>
    <w:p w14:paraId="2DCDDD17" w14:textId="77777777" w:rsidR="00237A13" w:rsidRPr="00237A13" w:rsidRDefault="00237A13" w:rsidP="00237A13">
      <w:pPr>
        <w:rPr>
          <w:b/>
          <w:bCs/>
          <w:u w:val="single"/>
        </w:rPr>
      </w:pPr>
      <w:r w:rsidRPr="00237A13">
        <w:rPr>
          <w:b/>
          <w:bCs/>
          <w:u w:val="single"/>
        </w:rPr>
        <w:t>LIST @aws_stage;</w:t>
      </w:r>
    </w:p>
    <w:p w14:paraId="4DA78276" w14:textId="77777777" w:rsidR="00237A13" w:rsidRPr="00237A13" w:rsidRDefault="00237A13" w:rsidP="00237A13">
      <w:pPr>
        <w:rPr>
          <w:b/>
          <w:bCs/>
          <w:u w:val="single"/>
        </w:rPr>
      </w:pPr>
    </w:p>
    <w:p w14:paraId="08E6D816" w14:textId="0A5B229C" w:rsidR="00B02F64" w:rsidRDefault="007B422E">
      <w:pPr>
        <w:rPr>
          <w:b/>
          <w:bCs/>
          <w:u w:val="single"/>
        </w:rPr>
      </w:pPr>
      <w:r>
        <w:rPr>
          <w:b/>
          <w:bCs/>
          <w:u w:val="single"/>
        </w:rPr>
        <w:t>Copy Command</w:t>
      </w:r>
    </w:p>
    <w:p w14:paraId="3301450B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>// Creating ORDERS table</w:t>
      </w:r>
    </w:p>
    <w:p w14:paraId="52C28825" w14:textId="77777777" w:rsidR="007B422E" w:rsidRPr="007B422E" w:rsidRDefault="007B422E" w:rsidP="007B422E">
      <w:pPr>
        <w:rPr>
          <w:b/>
          <w:bCs/>
          <w:u w:val="single"/>
        </w:rPr>
      </w:pPr>
    </w:p>
    <w:p w14:paraId="0BEDC26B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>CREATE OR REPLACE TABLE OUR_FIRST_</w:t>
      </w:r>
      <w:proofErr w:type="gramStart"/>
      <w:r w:rsidRPr="007B422E">
        <w:rPr>
          <w:b/>
          <w:bCs/>
          <w:u w:val="single"/>
        </w:rPr>
        <w:t>DB.PUBLIC.ORDERS</w:t>
      </w:r>
      <w:proofErr w:type="gramEnd"/>
      <w:r w:rsidRPr="007B422E">
        <w:rPr>
          <w:b/>
          <w:bCs/>
          <w:u w:val="single"/>
        </w:rPr>
        <w:t xml:space="preserve"> (</w:t>
      </w:r>
    </w:p>
    <w:p w14:paraId="3B484795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 xml:space="preserve">    ORDER_ID </w:t>
      </w:r>
      <w:proofErr w:type="gramStart"/>
      <w:r w:rsidRPr="007B422E">
        <w:rPr>
          <w:b/>
          <w:bCs/>
          <w:u w:val="single"/>
        </w:rPr>
        <w:t>VARCHAR(</w:t>
      </w:r>
      <w:proofErr w:type="gramEnd"/>
      <w:r w:rsidRPr="007B422E">
        <w:rPr>
          <w:b/>
          <w:bCs/>
          <w:u w:val="single"/>
        </w:rPr>
        <w:t>30),</w:t>
      </w:r>
    </w:p>
    <w:p w14:paraId="5EEEE842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 xml:space="preserve">    AMOUNT INT,</w:t>
      </w:r>
    </w:p>
    <w:p w14:paraId="0E51109C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 xml:space="preserve">    PROFIT INT,</w:t>
      </w:r>
    </w:p>
    <w:p w14:paraId="56F6E1F9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 xml:space="preserve">    QUANTITY INT,</w:t>
      </w:r>
    </w:p>
    <w:p w14:paraId="5847FB3A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 xml:space="preserve">    CATEGORY </w:t>
      </w:r>
      <w:proofErr w:type="gramStart"/>
      <w:r w:rsidRPr="007B422E">
        <w:rPr>
          <w:b/>
          <w:bCs/>
          <w:u w:val="single"/>
        </w:rPr>
        <w:t>VARCHAR(</w:t>
      </w:r>
      <w:proofErr w:type="gramEnd"/>
      <w:r w:rsidRPr="007B422E">
        <w:rPr>
          <w:b/>
          <w:bCs/>
          <w:u w:val="single"/>
        </w:rPr>
        <w:t>30),</w:t>
      </w:r>
    </w:p>
    <w:p w14:paraId="5C7DBDE1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 xml:space="preserve">    SUBCATEGORY </w:t>
      </w:r>
      <w:proofErr w:type="gramStart"/>
      <w:r w:rsidRPr="007B422E">
        <w:rPr>
          <w:b/>
          <w:bCs/>
          <w:u w:val="single"/>
        </w:rPr>
        <w:t>VARCHAR(</w:t>
      </w:r>
      <w:proofErr w:type="gramEnd"/>
      <w:r w:rsidRPr="007B422E">
        <w:rPr>
          <w:b/>
          <w:bCs/>
          <w:u w:val="single"/>
        </w:rPr>
        <w:t>30));</w:t>
      </w:r>
    </w:p>
    <w:p w14:paraId="5EEA4A76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 xml:space="preserve">    </w:t>
      </w:r>
    </w:p>
    <w:p w14:paraId="5D377605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>SELECT * FROM OUR_FIRST_</w:t>
      </w:r>
      <w:proofErr w:type="gramStart"/>
      <w:r w:rsidRPr="007B422E">
        <w:rPr>
          <w:b/>
          <w:bCs/>
          <w:u w:val="single"/>
        </w:rPr>
        <w:t>DB.PUBLIC.ORDERS</w:t>
      </w:r>
      <w:proofErr w:type="gramEnd"/>
      <w:r w:rsidRPr="007B422E">
        <w:rPr>
          <w:b/>
          <w:bCs/>
          <w:u w:val="single"/>
        </w:rPr>
        <w:t>;</w:t>
      </w:r>
    </w:p>
    <w:p w14:paraId="33B77FE6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 xml:space="preserve">   </w:t>
      </w:r>
    </w:p>
    <w:p w14:paraId="21B26B7B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>// First copy command</w:t>
      </w:r>
    </w:p>
    <w:p w14:paraId="18804830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>COPY INTO OUR_FIRST_</w:t>
      </w:r>
      <w:proofErr w:type="gramStart"/>
      <w:r w:rsidRPr="007B422E">
        <w:rPr>
          <w:b/>
          <w:bCs/>
          <w:u w:val="single"/>
        </w:rPr>
        <w:t>DB.PUBLIC.ORDERS</w:t>
      </w:r>
      <w:proofErr w:type="gramEnd"/>
    </w:p>
    <w:p w14:paraId="0C5E2172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 xml:space="preserve">    FROM @aws_stage</w:t>
      </w:r>
    </w:p>
    <w:p w14:paraId="1235DB3F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 xml:space="preserve">    file_format = (type = csv field_delimiter=',' skip_header=1);</w:t>
      </w:r>
    </w:p>
    <w:p w14:paraId="3728C8A5" w14:textId="77777777" w:rsidR="007B422E" w:rsidRPr="007B422E" w:rsidRDefault="007B422E" w:rsidP="007B422E">
      <w:pPr>
        <w:rPr>
          <w:b/>
          <w:bCs/>
          <w:u w:val="single"/>
        </w:rPr>
      </w:pPr>
    </w:p>
    <w:p w14:paraId="32A623BB" w14:textId="77777777" w:rsidR="007B422E" w:rsidRPr="007B422E" w:rsidRDefault="007B422E" w:rsidP="007B422E">
      <w:pPr>
        <w:rPr>
          <w:b/>
          <w:bCs/>
          <w:u w:val="single"/>
        </w:rPr>
      </w:pPr>
    </w:p>
    <w:p w14:paraId="2AB582D8" w14:textId="77777777" w:rsidR="007B422E" w:rsidRPr="007B422E" w:rsidRDefault="007B422E" w:rsidP="007B422E">
      <w:pPr>
        <w:rPr>
          <w:b/>
          <w:bCs/>
          <w:u w:val="single"/>
        </w:rPr>
      </w:pPr>
    </w:p>
    <w:p w14:paraId="10695E01" w14:textId="77777777" w:rsidR="007B422E" w:rsidRPr="007B422E" w:rsidRDefault="007B422E" w:rsidP="007B422E">
      <w:pPr>
        <w:rPr>
          <w:b/>
          <w:bCs/>
          <w:u w:val="single"/>
        </w:rPr>
      </w:pPr>
    </w:p>
    <w:p w14:paraId="3548156B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>// Copy command with fully qualified stage object</w:t>
      </w:r>
    </w:p>
    <w:p w14:paraId="296A8788" w14:textId="77777777" w:rsidR="007B422E" w:rsidRPr="007B422E" w:rsidRDefault="007B422E" w:rsidP="007B422E">
      <w:pPr>
        <w:rPr>
          <w:b/>
          <w:bCs/>
          <w:u w:val="single"/>
        </w:rPr>
      </w:pPr>
    </w:p>
    <w:p w14:paraId="76DE4831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>COPY INTO OUR_FIRST_</w:t>
      </w:r>
      <w:proofErr w:type="gramStart"/>
      <w:r w:rsidRPr="007B422E">
        <w:rPr>
          <w:b/>
          <w:bCs/>
          <w:u w:val="single"/>
        </w:rPr>
        <w:t>DB.PUBLIC.ORDERS</w:t>
      </w:r>
      <w:proofErr w:type="gramEnd"/>
    </w:p>
    <w:p w14:paraId="48846D32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 xml:space="preserve">    FROM @MANAGE_DB.external_stages.aws_stage</w:t>
      </w:r>
    </w:p>
    <w:p w14:paraId="1B5DF880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lastRenderedPageBreak/>
        <w:t xml:space="preserve">    file_format= (type = csv field_delimiter=',' skip_header=1);</w:t>
      </w:r>
    </w:p>
    <w:p w14:paraId="7F12F819" w14:textId="77777777" w:rsidR="007B422E" w:rsidRPr="007B422E" w:rsidRDefault="007B422E" w:rsidP="007B422E">
      <w:pPr>
        <w:rPr>
          <w:b/>
          <w:bCs/>
          <w:u w:val="single"/>
        </w:rPr>
      </w:pPr>
    </w:p>
    <w:p w14:paraId="15C4E0BA" w14:textId="77777777" w:rsidR="007B422E" w:rsidRPr="007B422E" w:rsidRDefault="007B422E" w:rsidP="007B422E">
      <w:pPr>
        <w:rPr>
          <w:b/>
          <w:bCs/>
          <w:u w:val="single"/>
        </w:rPr>
      </w:pPr>
    </w:p>
    <w:p w14:paraId="3CEE0CF9" w14:textId="77777777" w:rsidR="007B422E" w:rsidRPr="007B422E" w:rsidRDefault="007B422E" w:rsidP="007B422E">
      <w:pPr>
        <w:rPr>
          <w:b/>
          <w:bCs/>
          <w:u w:val="single"/>
        </w:rPr>
      </w:pPr>
    </w:p>
    <w:p w14:paraId="1374784A" w14:textId="77777777" w:rsidR="007B422E" w:rsidRPr="007B422E" w:rsidRDefault="007B422E" w:rsidP="007B422E">
      <w:pPr>
        <w:rPr>
          <w:b/>
          <w:bCs/>
          <w:u w:val="single"/>
        </w:rPr>
      </w:pPr>
    </w:p>
    <w:p w14:paraId="76375B76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>// List files contained in stage</w:t>
      </w:r>
    </w:p>
    <w:p w14:paraId="44BCC0FE" w14:textId="77777777" w:rsidR="007B422E" w:rsidRPr="007B422E" w:rsidRDefault="007B422E" w:rsidP="007B422E">
      <w:pPr>
        <w:rPr>
          <w:b/>
          <w:bCs/>
          <w:u w:val="single"/>
        </w:rPr>
      </w:pPr>
    </w:p>
    <w:p w14:paraId="1844A552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 xml:space="preserve">LIST @MANAGE_DB.external_stages.aws_stage;    </w:t>
      </w:r>
    </w:p>
    <w:p w14:paraId="1C86F47D" w14:textId="77777777" w:rsidR="007B422E" w:rsidRPr="007B422E" w:rsidRDefault="007B422E" w:rsidP="007B422E">
      <w:pPr>
        <w:rPr>
          <w:b/>
          <w:bCs/>
          <w:u w:val="single"/>
        </w:rPr>
      </w:pPr>
    </w:p>
    <w:p w14:paraId="005E0DA5" w14:textId="77777777" w:rsidR="007B422E" w:rsidRPr="007B422E" w:rsidRDefault="007B422E" w:rsidP="007B422E">
      <w:pPr>
        <w:rPr>
          <w:b/>
          <w:bCs/>
          <w:u w:val="single"/>
        </w:rPr>
      </w:pPr>
    </w:p>
    <w:p w14:paraId="333E2931" w14:textId="77777777" w:rsidR="007B422E" w:rsidRPr="007B422E" w:rsidRDefault="007B422E" w:rsidP="007B422E">
      <w:pPr>
        <w:rPr>
          <w:b/>
          <w:bCs/>
          <w:u w:val="single"/>
        </w:rPr>
      </w:pPr>
    </w:p>
    <w:p w14:paraId="72BF03C2" w14:textId="77777777" w:rsidR="007B422E" w:rsidRPr="007B422E" w:rsidRDefault="007B422E" w:rsidP="007B422E">
      <w:pPr>
        <w:rPr>
          <w:b/>
          <w:bCs/>
          <w:u w:val="single"/>
        </w:rPr>
      </w:pPr>
    </w:p>
    <w:p w14:paraId="2500123A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>// Copy command with specified file(s)</w:t>
      </w:r>
    </w:p>
    <w:p w14:paraId="0EC81284" w14:textId="77777777" w:rsidR="007B422E" w:rsidRPr="007B422E" w:rsidRDefault="007B422E" w:rsidP="007B422E">
      <w:pPr>
        <w:rPr>
          <w:b/>
          <w:bCs/>
          <w:u w:val="single"/>
        </w:rPr>
      </w:pPr>
    </w:p>
    <w:p w14:paraId="2C7B0475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>COPY INTO OUR_FIRST_</w:t>
      </w:r>
      <w:proofErr w:type="gramStart"/>
      <w:r w:rsidRPr="007B422E">
        <w:rPr>
          <w:b/>
          <w:bCs/>
          <w:u w:val="single"/>
        </w:rPr>
        <w:t>DB.PUBLIC.ORDERS</w:t>
      </w:r>
      <w:proofErr w:type="gramEnd"/>
    </w:p>
    <w:p w14:paraId="0666C051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 xml:space="preserve">    FROM @MANAGE_DB.external_stages.aws_stage</w:t>
      </w:r>
    </w:p>
    <w:p w14:paraId="2EECA5AA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 xml:space="preserve">    file_format= (type = csv field_delimiter=',' skip_header=1)</w:t>
      </w:r>
    </w:p>
    <w:p w14:paraId="479C341D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 xml:space="preserve">    files = ('OrderDetails.csv');</w:t>
      </w:r>
    </w:p>
    <w:p w14:paraId="4E880FB4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 xml:space="preserve">    </w:t>
      </w:r>
    </w:p>
    <w:p w14:paraId="54CF5E0E" w14:textId="77777777" w:rsidR="007B422E" w:rsidRPr="007B422E" w:rsidRDefault="007B422E" w:rsidP="007B422E">
      <w:pPr>
        <w:rPr>
          <w:b/>
          <w:bCs/>
          <w:u w:val="single"/>
        </w:rPr>
      </w:pPr>
    </w:p>
    <w:p w14:paraId="32582DFB" w14:textId="77777777" w:rsidR="007B422E" w:rsidRPr="007B422E" w:rsidRDefault="007B422E" w:rsidP="007B422E">
      <w:pPr>
        <w:rPr>
          <w:b/>
          <w:bCs/>
          <w:u w:val="single"/>
        </w:rPr>
      </w:pPr>
    </w:p>
    <w:p w14:paraId="7BE8C96D" w14:textId="77777777" w:rsidR="007B422E" w:rsidRPr="007B422E" w:rsidRDefault="007B422E" w:rsidP="007B422E">
      <w:pPr>
        <w:rPr>
          <w:b/>
          <w:bCs/>
          <w:u w:val="single"/>
        </w:rPr>
      </w:pPr>
    </w:p>
    <w:p w14:paraId="2C84533C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>// Copy command with pattern for file names</w:t>
      </w:r>
    </w:p>
    <w:p w14:paraId="6B79E95B" w14:textId="77777777" w:rsidR="007B422E" w:rsidRPr="007B422E" w:rsidRDefault="007B422E" w:rsidP="007B422E">
      <w:pPr>
        <w:rPr>
          <w:b/>
          <w:bCs/>
          <w:u w:val="single"/>
        </w:rPr>
      </w:pPr>
    </w:p>
    <w:p w14:paraId="3EFA299E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>COPY INTO OUR_FIRST_</w:t>
      </w:r>
      <w:proofErr w:type="gramStart"/>
      <w:r w:rsidRPr="007B422E">
        <w:rPr>
          <w:b/>
          <w:bCs/>
          <w:u w:val="single"/>
        </w:rPr>
        <w:t>DB.PUBLIC.ORDERS</w:t>
      </w:r>
      <w:proofErr w:type="gramEnd"/>
    </w:p>
    <w:p w14:paraId="1E1B590F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 xml:space="preserve">    FROM @MANAGE_DB.external_stages.aws_stage</w:t>
      </w:r>
    </w:p>
    <w:p w14:paraId="1A3452F1" w14:textId="77777777" w:rsidR="007B422E" w:rsidRP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 xml:space="preserve">    file_format= (type = csv field_delimiter=',' skip_header=1)</w:t>
      </w:r>
    </w:p>
    <w:p w14:paraId="645EADC2" w14:textId="77777777" w:rsidR="007B422E" w:rsidRDefault="007B422E" w:rsidP="007B422E">
      <w:pPr>
        <w:rPr>
          <w:b/>
          <w:bCs/>
          <w:u w:val="single"/>
        </w:rPr>
      </w:pPr>
      <w:r w:rsidRPr="007B422E">
        <w:rPr>
          <w:b/>
          <w:bCs/>
          <w:u w:val="single"/>
        </w:rPr>
        <w:t xml:space="preserve">    pattern=</w:t>
      </w:r>
      <w:proofErr w:type="gramStart"/>
      <w:r w:rsidRPr="007B422E">
        <w:rPr>
          <w:b/>
          <w:bCs/>
          <w:u w:val="single"/>
        </w:rPr>
        <w:t>'.*</w:t>
      </w:r>
      <w:proofErr w:type="gramEnd"/>
      <w:r w:rsidRPr="007B422E">
        <w:rPr>
          <w:b/>
          <w:bCs/>
          <w:u w:val="single"/>
        </w:rPr>
        <w:t>Order.*';</w:t>
      </w:r>
    </w:p>
    <w:p w14:paraId="22C5C1DC" w14:textId="77777777" w:rsidR="00EE2C2A" w:rsidRDefault="00EE2C2A" w:rsidP="007B422E">
      <w:pPr>
        <w:rPr>
          <w:b/>
          <w:bCs/>
          <w:u w:val="single"/>
        </w:rPr>
      </w:pPr>
    </w:p>
    <w:p w14:paraId="6D88A42A" w14:textId="77777777" w:rsidR="00EE2C2A" w:rsidRPr="00EE2C2A" w:rsidRDefault="00EE2C2A" w:rsidP="00EE2C2A">
      <w:pPr>
        <w:rPr>
          <w:b/>
          <w:bCs/>
          <w:u w:val="single"/>
        </w:rPr>
      </w:pPr>
      <w:r w:rsidRPr="00181BAE">
        <w:rPr>
          <w:b/>
          <w:bCs/>
          <w:highlight w:val="yellow"/>
          <w:u w:val="single"/>
        </w:rPr>
        <w:t>// Transforming using the SELECT statement</w:t>
      </w:r>
    </w:p>
    <w:p w14:paraId="0860C911" w14:textId="77777777" w:rsidR="00EE2C2A" w:rsidRPr="000C080D" w:rsidRDefault="00EE2C2A" w:rsidP="00EE2C2A">
      <w:r w:rsidRPr="000C080D">
        <w:t>COPY INTO OUR_FIRST_</w:t>
      </w:r>
      <w:proofErr w:type="gramStart"/>
      <w:r w:rsidRPr="000C080D">
        <w:t>DB.PUBLIC.ORDERS</w:t>
      </w:r>
      <w:proofErr w:type="gramEnd"/>
      <w:r w:rsidRPr="000C080D">
        <w:t>_EX</w:t>
      </w:r>
    </w:p>
    <w:p w14:paraId="040E53DE" w14:textId="77777777" w:rsidR="00EE2C2A" w:rsidRPr="000C080D" w:rsidRDefault="00EE2C2A" w:rsidP="00EE2C2A">
      <w:r w:rsidRPr="000C080D">
        <w:t xml:space="preserve">    FROM (select s.$1, s.$2 from @MANAGE_DB.external_stages.aws_stage s)</w:t>
      </w:r>
    </w:p>
    <w:p w14:paraId="34B41216" w14:textId="77777777" w:rsidR="00EE2C2A" w:rsidRPr="000C080D" w:rsidRDefault="00EE2C2A" w:rsidP="00EE2C2A">
      <w:r w:rsidRPr="000C080D">
        <w:t xml:space="preserve">    file_format= (type = csv field_delimiter=',' skip_header=1)</w:t>
      </w:r>
    </w:p>
    <w:p w14:paraId="7B26B6CC" w14:textId="77777777" w:rsidR="00EE2C2A" w:rsidRPr="000C080D" w:rsidRDefault="00EE2C2A" w:rsidP="00EE2C2A">
      <w:r w:rsidRPr="000C080D">
        <w:t xml:space="preserve">    files=('OrderDetails.csv');</w:t>
      </w:r>
    </w:p>
    <w:p w14:paraId="1298157E" w14:textId="77777777" w:rsidR="00EE2C2A" w:rsidRPr="00EE2C2A" w:rsidRDefault="00EE2C2A" w:rsidP="00EE2C2A">
      <w:pPr>
        <w:rPr>
          <w:b/>
          <w:bCs/>
          <w:u w:val="single"/>
        </w:rPr>
      </w:pPr>
    </w:p>
    <w:p w14:paraId="6F7D35F2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>// Example 1 - Table</w:t>
      </w:r>
    </w:p>
    <w:p w14:paraId="318B8771" w14:textId="77777777" w:rsidR="00EE2C2A" w:rsidRPr="00EE2C2A" w:rsidRDefault="00EE2C2A" w:rsidP="00EE2C2A">
      <w:pPr>
        <w:rPr>
          <w:b/>
          <w:bCs/>
          <w:u w:val="single"/>
        </w:rPr>
      </w:pPr>
    </w:p>
    <w:p w14:paraId="50D7BDB6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>CREATE OR REPLACE TABLE OUR_FIRST_</w:t>
      </w:r>
      <w:proofErr w:type="gramStart"/>
      <w:r w:rsidRPr="00EE2C2A">
        <w:rPr>
          <w:b/>
          <w:bCs/>
          <w:u w:val="single"/>
        </w:rPr>
        <w:t>DB.PUBLIC.ORDERS</w:t>
      </w:r>
      <w:proofErr w:type="gramEnd"/>
      <w:r w:rsidRPr="00EE2C2A">
        <w:rPr>
          <w:b/>
          <w:bCs/>
          <w:u w:val="single"/>
        </w:rPr>
        <w:t>_EX (</w:t>
      </w:r>
    </w:p>
    <w:p w14:paraId="7F95C9C7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    ORDER_ID </w:t>
      </w:r>
      <w:proofErr w:type="gramStart"/>
      <w:r w:rsidRPr="00EE2C2A">
        <w:rPr>
          <w:b/>
          <w:bCs/>
          <w:u w:val="single"/>
        </w:rPr>
        <w:t>VARCHAR(</w:t>
      </w:r>
      <w:proofErr w:type="gramEnd"/>
      <w:r w:rsidRPr="00EE2C2A">
        <w:rPr>
          <w:b/>
          <w:bCs/>
          <w:u w:val="single"/>
        </w:rPr>
        <w:t>30),</w:t>
      </w:r>
    </w:p>
    <w:p w14:paraId="0C9DC31D" w14:textId="77D707CF" w:rsidR="00EE2C2A" w:rsidRPr="00EE2C2A" w:rsidRDefault="495F67EC" w:rsidP="00EE2C2A">
      <w:pPr>
        <w:rPr>
          <w:b/>
          <w:bCs/>
          <w:u w:val="single"/>
        </w:rPr>
      </w:pPr>
      <w:r w:rsidRPr="3444D60E">
        <w:rPr>
          <w:b/>
          <w:bCs/>
          <w:u w:val="single"/>
        </w:rPr>
        <w:t xml:space="preserve">    AMOUNT INT);</w:t>
      </w:r>
    </w:p>
    <w:p w14:paraId="1B52E27D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   </w:t>
      </w:r>
    </w:p>
    <w:p w14:paraId="55C79CAA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   </w:t>
      </w:r>
    </w:p>
    <w:p w14:paraId="65D21BFE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>SELECT * FROM OUR_FIRST_</w:t>
      </w:r>
      <w:proofErr w:type="gramStart"/>
      <w:r w:rsidRPr="00EE2C2A">
        <w:rPr>
          <w:b/>
          <w:bCs/>
          <w:u w:val="single"/>
        </w:rPr>
        <w:t>DB.PUBLIC.ORDERS</w:t>
      </w:r>
      <w:proofErr w:type="gramEnd"/>
      <w:r w:rsidRPr="00EE2C2A">
        <w:rPr>
          <w:b/>
          <w:bCs/>
          <w:u w:val="single"/>
        </w:rPr>
        <w:t>_EX;</w:t>
      </w:r>
    </w:p>
    <w:p w14:paraId="4888D13D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   </w:t>
      </w:r>
    </w:p>
    <w:p w14:paraId="43CFF590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// Example 2 - Table    </w:t>
      </w:r>
    </w:p>
    <w:p w14:paraId="1C0C7E70" w14:textId="77777777" w:rsidR="00EE2C2A" w:rsidRPr="00EE2C2A" w:rsidRDefault="00EE2C2A" w:rsidP="00EE2C2A">
      <w:pPr>
        <w:rPr>
          <w:b/>
          <w:bCs/>
          <w:u w:val="single"/>
        </w:rPr>
      </w:pPr>
    </w:p>
    <w:p w14:paraId="265B6276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>CREATE OR REPLACE TABLE OUR_FIRST_</w:t>
      </w:r>
      <w:proofErr w:type="gramStart"/>
      <w:r w:rsidRPr="00EE2C2A">
        <w:rPr>
          <w:b/>
          <w:bCs/>
          <w:u w:val="single"/>
        </w:rPr>
        <w:t>DB.PUBLIC.ORDERS</w:t>
      </w:r>
      <w:proofErr w:type="gramEnd"/>
      <w:r w:rsidRPr="00EE2C2A">
        <w:rPr>
          <w:b/>
          <w:bCs/>
          <w:u w:val="single"/>
        </w:rPr>
        <w:t>_EX (</w:t>
      </w:r>
    </w:p>
    <w:p w14:paraId="1ADCFF31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    ORDER_ID </w:t>
      </w:r>
      <w:proofErr w:type="gramStart"/>
      <w:r w:rsidRPr="00EE2C2A">
        <w:rPr>
          <w:b/>
          <w:bCs/>
          <w:u w:val="single"/>
        </w:rPr>
        <w:t>VARCHAR(</w:t>
      </w:r>
      <w:proofErr w:type="gramEnd"/>
      <w:r w:rsidRPr="00EE2C2A">
        <w:rPr>
          <w:b/>
          <w:bCs/>
          <w:u w:val="single"/>
        </w:rPr>
        <w:t>30),</w:t>
      </w:r>
    </w:p>
    <w:p w14:paraId="2B36C8BA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    AMOUNT INT,</w:t>
      </w:r>
    </w:p>
    <w:p w14:paraId="6FBF5DCF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    PROFIT INT,</w:t>
      </w:r>
    </w:p>
    <w:p w14:paraId="2045E0A9" w14:textId="2ADCBF0D" w:rsidR="00EE2C2A" w:rsidRPr="00EE2C2A" w:rsidRDefault="495F67EC" w:rsidP="00EE2C2A">
      <w:pPr>
        <w:rPr>
          <w:b/>
          <w:bCs/>
          <w:u w:val="single"/>
        </w:rPr>
      </w:pPr>
      <w:r w:rsidRPr="3444D60E">
        <w:rPr>
          <w:b/>
          <w:bCs/>
          <w:u w:val="single"/>
        </w:rPr>
        <w:t xml:space="preserve">    PROFITABLE_FLAG </w:t>
      </w:r>
      <w:proofErr w:type="gramStart"/>
      <w:r w:rsidRPr="3444D60E">
        <w:rPr>
          <w:b/>
          <w:bCs/>
          <w:u w:val="single"/>
        </w:rPr>
        <w:t>VARCHAR(</w:t>
      </w:r>
      <w:proofErr w:type="gramEnd"/>
      <w:r w:rsidRPr="3444D60E">
        <w:rPr>
          <w:b/>
          <w:bCs/>
          <w:u w:val="single"/>
        </w:rPr>
        <w:t>30));</w:t>
      </w:r>
    </w:p>
    <w:p w14:paraId="33C886A4" w14:textId="77777777" w:rsidR="00EE2C2A" w:rsidRPr="00EE2C2A" w:rsidRDefault="00EE2C2A" w:rsidP="00EE2C2A">
      <w:pPr>
        <w:rPr>
          <w:b/>
          <w:bCs/>
          <w:u w:val="single"/>
        </w:rPr>
      </w:pPr>
    </w:p>
    <w:p w14:paraId="2EE213DA" w14:textId="77777777" w:rsidR="00EE2C2A" w:rsidRPr="00EE2C2A" w:rsidRDefault="00EE2C2A" w:rsidP="00EE2C2A">
      <w:pPr>
        <w:rPr>
          <w:b/>
          <w:bCs/>
          <w:u w:val="single"/>
        </w:rPr>
      </w:pPr>
    </w:p>
    <w:p w14:paraId="3220569B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>// Example 2 - Copy Command using a SQL function (subset of functions available)</w:t>
      </w:r>
    </w:p>
    <w:p w14:paraId="1DA74BEE" w14:textId="77777777" w:rsidR="00EE2C2A" w:rsidRPr="00EE2C2A" w:rsidRDefault="00EE2C2A" w:rsidP="00EE2C2A">
      <w:pPr>
        <w:rPr>
          <w:b/>
          <w:bCs/>
          <w:u w:val="single"/>
        </w:rPr>
      </w:pPr>
    </w:p>
    <w:p w14:paraId="3618B836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>COPY INTO OUR_FIRST_</w:t>
      </w:r>
      <w:proofErr w:type="gramStart"/>
      <w:r w:rsidRPr="00EE2C2A">
        <w:rPr>
          <w:b/>
          <w:bCs/>
          <w:u w:val="single"/>
        </w:rPr>
        <w:t>DB.PUBLIC.ORDERS</w:t>
      </w:r>
      <w:proofErr w:type="gramEnd"/>
      <w:r w:rsidRPr="00EE2C2A">
        <w:rPr>
          <w:b/>
          <w:bCs/>
          <w:u w:val="single"/>
        </w:rPr>
        <w:t>_EX</w:t>
      </w:r>
    </w:p>
    <w:p w14:paraId="6D5FC5C8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lastRenderedPageBreak/>
        <w:t xml:space="preserve">    FROM (select </w:t>
      </w:r>
    </w:p>
    <w:p w14:paraId="0E338584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            s.$1,</w:t>
      </w:r>
    </w:p>
    <w:p w14:paraId="6995D62B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            s.$2, </w:t>
      </w:r>
    </w:p>
    <w:p w14:paraId="344618D2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            s.$3,</w:t>
      </w:r>
    </w:p>
    <w:p w14:paraId="00330B08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            CASE WHEN </w:t>
      </w:r>
      <w:proofErr w:type="gramStart"/>
      <w:r w:rsidRPr="00EE2C2A">
        <w:rPr>
          <w:b/>
          <w:bCs/>
          <w:u w:val="single"/>
        </w:rPr>
        <w:t>CAST(</w:t>
      </w:r>
      <w:proofErr w:type="gramEnd"/>
      <w:r w:rsidRPr="00EE2C2A">
        <w:rPr>
          <w:b/>
          <w:bCs/>
          <w:u w:val="single"/>
        </w:rPr>
        <w:t xml:space="preserve">s.$3 as int) &lt; 0 THEN 'not profitable' ELSE 'profitable' END </w:t>
      </w:r>
    </w:p>
    <w:p w14:paraId="413AE41C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          from @MANAGE_DB.external_stages.aws_stage s)</w:t>
      </w:r>
    </w:p>
    <w:p w14:paraId="0B4DD47A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    file_format= (type = csv field_delimiter=',' skip_header=1)</w:t>
      </w:r>
    </w:p>
    <w:p w14:paraId="43DD0710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    files=('OrderDetails.csv');</w:t>
      </w:r>
    </w:p>
    <w:p w14:paraId="1164DA3D" w14:textId="77777777" w:rsidR="00EE2C2A" w:rsidRPr="00EE2C2A" w:rsidRDefault="00EE2C2A" w:rsidP="00EE2C2A">
      <w:pPr>
        <w:rPr>
          <w:b/>
          <w:bCs/>
          <w:u w:val="single"/>
        </w:rPr>
      </w:pPr>
    </w:p>
    <w:p w14:paraId="65151F70" w14:textId="77777777" w:rsidR="00EE2C2A" w:rsidRPr="00EE2C2A" w:rsidRDefault="00EE2C2A" w:rsidP="00EE2C2A">
      <w:pPr>
        <w:rPr>
          <w:b/>
          <w:bCs/>
          <w:u w:val="single"/>
        </w:rPr>
      </w:pPr>
    </w:p>
    <w:p w14:paraId="7663FE40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>SELECT * FROM OUR_FIRST_</w:t>
      </w:r>
      <w:proofErr w:type="gramStart"/>
      <w:r w:rsidRPr="00EE2C2A">
        <w:rPr>
          <w:b/>
          <w:bCs/>
          <w:u w:val="single"/>
        </w:rPr>
        <w:t>DB.PUBLIC.ORDERS</w:t>
      </w:r>
      <w:proofErr w:type="gramEnd"/>
      <w:r w:rsidRPr="00EE2C2A">
        <w:rPr>
          <w:b/>
          <w:bCs/>
          <w:u w:val="single"/>
        </w:rPr>
        <w:t>_EX;</w:t>
      </w:r>
    </w:p>
    <w:p w14:paraId="751DD309" w14:textId="77777777" w:rsidR="00EE2C2A" w:rsidRPr="00EE2C2A" w:rsidRDefault="00EE2C2A" w:rsidP="00EE2C2A">
      <w:pPr>
        <w:rPr>
          <w:b/>
          <w:bCs/>
          <w:u w:val="single"/>
        </w:rPr>
      </w:pPr>
    </w:p>
    <w:p w14:paraId="1435EECB" w14:textId="77777777" w:rsidR="00EE2C2A" w:rsidRPr="00EE2C2A" w:rsidRDefault="00EE2C2A" w:rsidP="00EE2C2A">
      <w:pPr>
        <w:rPr>
          <w:b/>
          <w:bCs/>
          <w:u w:val="single"/>
        </w:rPr>
      </w:pPr>
    </w:p>
    <w:p w14:paraId="74169239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>// Example 3 - Table</w:t>
      </w:r>
    </w:p>
    <w:p w14:paraId="20F4828E" w14:textId="77777777" w:rsidR="00EE2C2A" w:rsidRPr="00EE2C2A" w:rsidRDefault="00EE2C2A" w:rsidP="00EE2C2A">
      <w:pPr>
        <w:rPr>
          <w:b/>
          <w:bCs/>
          <w:u w:val="single"/>
        </w:rPr>
      </w:pPr>
    </w:p>
    <w:p w14:paraId="5F414026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>CREATE OR REPLACE TABLE OUR_FIRST_</w:t>
      </w:r>
      <w:proofErr w:type="gramStart"/>
      <w:r w:rsidRPr="00EE2C2A">
        <w:rPr>
          <w:b/>
          <w:bCs/>
          <w:u w:val="single"/>
        </w:rPr>
        <w:t>DB.PUBLIC.ORDERS</w:t>
      </w:r>
      <w:proofErr w:type="gramEnd"/>
      <w:r w:rsidRPr="00EE2C2A">
        <w:rPr>
          <w:b/>
          <w:bCs/>
          <w:u w:val="single"/>
        </w:rPr>
        <w:t>_EX (</w:t>
      </w:r>
    </w:p>
    <w:p w14:paraId="6546E558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    ORDER_ID </w:t>
      </w:r>
      <w:proofErr w:type="gramStart"/>
      <w:r w:rsidRPr="00EE2C2A">
        <w:rPr>
          <w:b/>
          <w:bCs/>
          <w:u w:val="single"/>
        </w:rPr>
        <w:t>VARCHAR(</w:t>
      </w:r>
      <w:proofErr w:type="gramEnd"/>
      <w:r w:rsidRPr="00EE2C2A">
        <w:rPr>
          <w:b/>
          <w:bCs/>
          <w:u w:val="single"/>
        </w:rPr>
        <w:t>30),</w:t>
      </w:r>
    </w:p>
    <w:p w14:paraId="6BD93E41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    AMOUNT INT,</w:t>
      </w:r>
    </w:p>
    <w:p w14:paraId="083622ED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    PROFIT INT,</w:t>
      </w:r>
    </w:p>
    <w:p w14:paraId="1FE69360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    CATEGORY_SUBSTRING </w:t>
      </w:r>
      <w:proofErr w:type="gramStart"/>
      <w:r w:rsidRPr="00EE2C2A">
        <w:rPr>
          <w:b/>
          <w:bCs/>
          <w:u w:val="single"/>
        </w:rPr>
        <w:t>VARCHAR(</w:t>
      </w:r>
      <w:proofErr w:type="gramEnd"/>
      <w:r w:rsidRPr="00EE2C2A">
        <w:rPr>
          <w:b/>
          <w:bCs/>
          <w:u w:val="single"/>
        </w:rPr>
        <w:t>5)</w:t>
      </w:r>
    </w:p>
    <w:p w14:paraId="6BB082F8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  </w:t>
      </w:r>
    </w:p>
    <w:p w14:paraId="6D9D4DAA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    );</w:t>
      </w:r>
    </w:p>
    <w:p w14:paraId="46B9706A" w14:textId="77777777" w:rsidR="00EE2C2A" w:rsidRPr="00EE2C2A" w:rsidRDefault="00EE2C2A" w:rsidP="00EE2C2A">
      <w:pPr>
        <w:rPr>
          <w:b/>
          <w:bCs/>
          <w:u w:val="single"/>
        </w:rPr>
      </w:pPr>
    </w:p>
    <w:p w14:paraId="531A5D83" w14:textId="77777777" w:rsidR="00EE2C2A" w:rsidRPr="00EE2C2A" w:rsidRDefault="00EE2C2A" w:rsidP="00EE2C2A">
      <w:pPr>
        <w:rPr>
          <w:b/>
          <w:bCs/>
          <w:u w:val="single"/>
        </w:rPr>
      </w:pPr>
    </w:p>
    <w:p w14:paraId="35823D9D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>// Example 3 - Copy Command using a SQL function (subset of functions available)</w:t>
      </w:r>
    </w:p>
    <w:p w14:paraId="60826D66" w14:textId="77777777" w:rsidR="00EE2C2A" w:rsidRPr="00EE2C2A" w:rsidRDefault="00EE2C2A" w:rsidP="00EE2C2A">
      <w:pPr>
        <w:rPr>
          <w:b/>
          <w:bCs/>
          <w:u w:val="single"/>
        </w:rPr>
      </w:pPr>
    </w:p>
    <w:p w14:paraId="06ABD932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>COPY INTO OUR_FIRST_</w:t>
      </w:r>
      <w:proofErr w:type="gramStart"/>
      <w:r w:rsidRPr="00EE2C2A">
        <w:rPr>
          <w:b/>
          <w:bCs/>
          <w:u w:val="single"/>
        </w:rPr>
        <w:t>DB.PUBLIC.ORDERS</w:t>
      </w:r>
      <w:proofErr w:type="gramEnd"/>
      <w:r w:rsidRPr="00EE2C2A">
        <w:rPr>
          <w:b/>
          <w:bCs/>
          <w:u w:val="single"/>
        </w:rPr>
        <w:t>_EX</w:t>
      </w:r>
    </w:p>
    <w:p w14:paraId="09B7FF4D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    FROM (select </w:t>
      </w:r>
    </w:p>
    <w:p w14:paraId="72C9DFEC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lastRenderedPageBreak/>
        <w:t xml:space="preserve">            s.$1,</w:t>
      </w:r>
    </w:p>
    <w:p w14:paraId="45A04E5B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            s.$2, </w:t>
      </w:r>
    </w:p>
    <w:p w14:paraId="31EAC902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            s.$3,</w:t>
      </w:r>
    </w:p>
    <w:p w14:paraId="172E244D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            substring(s.$5,1,5) </w:t>
      </w:r>
    </w:p>
    <w:p w14:paraId="603357E4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          from @MANAGE_DB.external_stages.aws_stage s)</w:t>
      </w:r>
    </w:p>
    <w:p w14:paraId="2CBFAF54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    file_format= (type = csv field_delimiter=',' skip_header=1)</w:t>
      </w:r>
    </w:p>
    <w:p w14:paraId="50B5F9C3" w14:textId="77777777" w:rsidR="00EE2C2A" w:rsidRP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 xml:space="preserve">    files=('OrderDetails.csv');</w:t>
      </w:r>
    </w:p>
    <w:p w14:paraId="703B9C48" w14:textId="77777777" w:rsidR="00EE2C2A" w:rsidRPr="00EE2C2A" w:rsidRDefault="00EE2C2A" w:rsidP="00EE2C2A">
      <w:pPr>
        <w:rPr>
          <w:b/>
          <w:bCs/>
          <w:u w:val="single"/>
        </w:rPr>
      </w:pPr>
    </w:p>
    <w:p w14:paraId="39E76C52" w14:textId="77777777" w:rsidR="00EE2C2A" w:rsidRPr="00EE2C2A" w:rsidRDefault="00EE2C2A" w:rsidP="00EE2C2A">
      <w:pPr>
        <w:rPr>
          <w:b/>
          <w:bCs/>
          <w:u w:val="single"/>
        </w:rPr>
      </w:pPr>
    </w:p>
    <w:p w14:paraId="7E334A7F" w14:textId="77777777" w:rsidR="00EE2C2A" w:rsidRDefault="00EE2C2A" w:rsidP="00EE2C2A">
      <w:pPr>
        <w:rPr>
          <w:b/>
          <w:bCs/>
          <w:u w:val="single"/>
        </w:rPr>
      </w:pPr>
      <w:r w:rsidRPr="00EE2C2A">
        <w:rPr>
          <w:b/>
          <w:bCs/>
          <w:u w:val="single"/>
        </w:rPr>
        <w:t>SELECT * FROM OUR_FIRST_</w:t>
      </w:r>
      <w:proofErr w:type="gramStart"/>
      <w:r w:rsidRPr="00EE2C2A">
        <w:rPr>
          <w:b/>
          <w:bCs/>
          <w:u w:val="single"/>
        </w:rPr>
        <w:t>DB.PUBLIC.ORDERS</w:t>
      </w:r>
      <w:proofErr w:type="gramEnd"/>
      <w:r w:rsidRPr="00EE2C2A">
        <w:rPr>
          <w:b/>
          <w:bCs/>
          <w:u w:val="single"/>
        </w:rPr>
        <w:t>_EX;</w:t>
      </w:r>
    </w:p>
    <w:p w14:paraId="2414E406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>//Example 3 - Table</w:t>
      </w:r>
    </w:p>
    <w:p w14:paraId="507C7E4A" w14:textId="77777777" w:rsidR="00D0301F" w:rsidRPr="00D0301F" w:rsidRDefault="00D0301F" w:rsidP="00D0301F">
      <w:pPr>
        <w:rPr>
          <w:b/>
          <w:bCs/>
          <w:u w:val="single"/>
        </w:rPr>
      </w:pPr>
    </w:p>
    <w:p w14:paraId="5305BAFE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>CREATE OR REPLACE TABLE OUR_FIRST_</w:t>
      </w:r>
      <w:proofErr w:type="gramStart"/>
      <w:r w:rsidRPr="00D0301F">
        <w:rPr>
          <w:b/>
          <w:bCs/>
          <w:u w:val="single"/>
        </w:rPr>
        <w:t>DB.PUBLIC.ORDERS</w:t>
      </w:r>
      <w:proofErr w:type="gramEnd"/>
      <w:r w:rsidRPr="00D0301F">
        <w:rPr>
          <w:b/>
          <w:bCs/>
          <w:u w:val="single"/>
        </w:rPr>
        <w:t>_EX (</w:t>
      </w:r>
    </w:p>
    <w:p w14:paraId="1DE38182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 xml:space="preserve">    ORDER_ID </w:t>
      </w:r>
      <w:proofErr w:type="gramStart"/>
      <w:r w:rsidRPr="00D0301F">
        <w:rPr>
          <w:b/>
          <w:bCs/>
          <w:u w:val="single"/>
        </w:rPr>
        <w:t>VARCHAR(</w:t>
      </w:r>
      <w:proofErr w:type="gramEnd"/>
      <w:r w:rsidRPr="00D0301F">
        <w:rPr>
          <w:b/>
          <w:bCs/>
          <w:u w:val="single"/>
        </w:rPr>
        <w:t>30),</w:t>
      </w:r>
    </w:p>
    <w:p w14:paraId="3BEC2CE5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 xml:space="preserve">    AMOUNT INT,</w:t>
      </w:r>
    </w:p>
    <w:p w14:paraId="6E8330C5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 xml:space="preserve">    PROFIT INT,</w:t>
      </w:r>
    </w:p>
    <w:p w14:paraId="39F2DEC4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 xml:space="preserve">    PROFITABLE_FLAG </w:t>
      </w:r>
      <w:proofErr w:type="gramStart"/>
      <w:r w:rsidRPr="00D0301F">
        <w:rPr>
          <w:b/>
          <w:bCs/>
          <w:u w:val="single"/>
        </w:rPr>
        <w:t>VARCHAR(</w:t>
      </w:r>
      <w:proofErr w:type="gramEnd"/>
      <w:r w:rsidRPr="00D0301F">
        <w:rPr>
          <w:b/>
          <w:bCs/>
          <w:u w:val="single"/>
        </w:rPr>
        <w:t>30)</w:t>
      </w:r>
    </w:p>
    <w:p w14:paraId="3558DFF1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 xml:space="preserve">  </w:t>
      </w:r>
    </w:p>
    <w:p w14:paraId="2D93F91E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 xml:space="preserve">    );</w:t>
      </w:r>
    </w:p>
    <w:p w14:paraId="20C8C233" w14:textId="77777777" w:rsidR="00D0301F" w:rsidRPr="00D0301F" w:rsidRDefault="00D0301F" w:rsidP="00D0301F">
      <w:pPr>
        <w:rPr>
          <w:b/>
          <w:bCs/>
          <w:u w:val="single"/>
        </w:rPr>
      </w:pPr>
    </w:p>
    <w:p w14:paraId="50CEF13F" w14:textId="77777777" w:rsidR="00D0301F" w:rsidRPr="00D0301F" w:rsidRDefault="00D0301F" w:rsidP="00D0301F">
      <w:pPr>
        <w:rPr>
          <w:b/>
          <w:bCs/>
          <w:u w:val="single"/>
        </w:rPr>
      </w:pPr>
    </w:p>
    <w:p w14:paraId="2E09EC1C" w14:textId="77777777" w:rsidR="00D0301F" w:rsidRPr="00D0301F" w:rsidRDefault="00D0301F" w:rsidP="00D0301F">
      <w:pPr>
        <w:rPr>
          <w:b/>
          <w:bCs/>
          <w:u w:val="single"/>
        </w:rPr>
      </w:pPr>
    </w:p>
    <w:p w14:paraId="4DB3A911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>//Example 4 - Using subset of columns</w:t>
      </w:r>
    </w:p>
    <w:p w14:paraId="0069C22D" w14:textId="77777777" w:rsidR="00D0301F" w:rsidRPr="00D0301F" w:rsidRDefault="00D0301F" w:rsidP="00D0301F">
      <w:pPr>
        <w:rPr>
          <w:b/>
          <w:bCs/>
          <w:u w:val="single"/>
        </w:rPr>
      </w:pPr>
    </w:p>
    <w:p w14:paraId="744AF962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>COPY INTO OUR_FIRST_</w:t>
      </w:r>
      <w:proofErr w:type="gramStart"/>
      <w:r w:rsidRPr="00D0301F">
        <w:rPr>
          <w:b/>
          <w:bCs/>
          <w:u w:val="single"/>
        </w:rPr>
        <w:t>DB.PUBLIC.ORDERS</w:t>
      </w:r>
      <w:proofErr w:type="gramEnd"/>
      <w:r w:rsidRPr="00D0301F">
        <w:rPr>
          <w:b/>
          <w:bCs/>
          <w:u w:val="single"/>
        </w:rPr>
        <w:t>_EX (ORDER_ID,PROFIT)</w:t>
      </w:r>
    </w:p>
    <w:p w14:paraId="7B4E17EA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 xml:space="preserve">    FROM (select </w:t>
      </w:r>
    </w:p>
    <w:p w14:paraId="7DF86936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 xml:space="preserve">            s.$1,</w:t>
      </w:r>
    </w:p>
    <w:p w14:paraId="3DE92A8A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 xml:space="preserve">            s.$3</w:t>
      </w:r>
    </w:p>
    <w:p w14:paraId="3511B598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lastRenderedPageBreak/>
        <w:t xml:space="preserve">          from @MANAGE_DB.external_stages.aws_stage s)</w:t>
      </w:r>
    </w:p>
    <w:p w14:paraId="03704A4F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 xml:space="preserve">    file_format= (type = csv field_delimiter=',' skip_header=1)</w:t>
      </w:r>
    </w:p>
    <w:p w14:paraId="05DF741F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 xml:space="preserve">    files=('OrderDetails.csv');</w:t>
      </w:r>
    </w:p>
    <w:p w14:paraId="68767E4F" w14:textId="77777777" w:rsidR="00D0301F" w:rsidRPr="00D0301F" w:rsidRDefault="00D0301F" w:rsidP="00D0301F">
      <w:pPr>
        <w:rPr>
          <w:b/>
          <w:bCs/>
          <w:u w:val="single"/>
        </w:rPr>
      </w:pPr>
    </w:p>
    <w:p w14:paraId="24D88D9E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>SELECT * FROM OUR_FIRST_</w:t>
      </w:r>
      <w:proofErr w:type="gramStart"/>
      <w:r w:rsidRPr="00D0301F">
        <w:rPr>
          <w:b/>
          <w:bCs/>
          <w:u w:val="single"/>
        </w:rPr>
        <w:t>DB.PUBLIC.ORDERS</w:t>
      </w:r>
      <w:proofErr w:type="gramEnd"/>
      <w:r w:rsidRPr="00D0301F">
        <w:rPr>
          <w:b/>
          <w:bCs/>
          <w:u w:val="single"/>
        </w:rPr>
        <w:t>_EX;</w:t>
      </w:r>
    </w:p>
    <w:p w14:paraId="22BDB5F9" w14:textId="77777777" w:rsidR="00D0301F" w:rsidRPr="00D0301F" w:rsidRDefault="00D0301F" w:rsidP="00D0301F">
      <w:pPr>
        <w:rPr>
          <w:b/>
          <w:bCs/>
          <w:u w:val="single"/>
        </w:rPr>
      </w:pPr>
    </w:p>
    <w:p w14:paraId="62FAE78C" w14:textId="77777777" w:rsidR="00D0301F" w:rsidRPr="00D0301F" w:rsidRDefault="00D0301F" w:rsidP="00D0301F">
      <w:pPr>
        <w:rPr>
          <w:b/>
          <w:bCs/>
          <w:u w:val="single"/>
        </w:rPr>
      </w:pPr>
    </w:p>
    <w:p w14:paraId="4E91DABF" w14:textId="77777777" w:rsidR="00D0301F" w:rsidRPr="00D0301F" w:rsidRDefault="00D0301F" w:rsidP="00D0301F">
      <w:pPr>
        <w:rPr>
          <w:b/>
          <w:bCs/>
          <w:u w:val="single"/>
        </w:rPr>
      </w:pPr>
    </w:p>
    <w:p w14:paraId="4C81B903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>//Example 5 - Table Auto increment</w:t>
      </w:r>
    </w:p>
    <w:p w14:paraId="27A389F3" w14:textId="77777777" w:rsidR="00D0301F" w:rsidRPr="00D0301F" w:rsidRDefault="00D0301F" w:rsidP="00D0301F">
      <w:pPr>
        <w:rPr>
          <w:b/>
          <w:bCs/>
          <w:u w:val="single"/>
        </w:rPr>
      </w:pPr>
    </w:p>
    <w:p w14:paraId="47EFEB4B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>CREATE OR REPLACE TABLE OUR_FIRST_</w:t>
      </w:r>
      <w:proofErr w:type="gramStart"/>
      <w:r w:rsidRPr="00D0301F">
        <w:rPr>
          <w:b/>
          <w:bCs/>
          <w:u w:val="single"/>
        </w:rPr>
        <w:t>DB.PUBLIC.ORDERS</w:t>
      </w:r>
      <w:proofErr w:type="gramEnd"/>
      <w:r w:rsidRPr="00D0301F">
        <w:rPr>
          <w:b/>
          <w:bCs/>
          <w:u w:val="single"/>
        </w:rPr>
        <w:t>_EX (</w:t>
      </w:r>
    </w:p>
    <w:p w14:paraId="5A22890A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 xml:space="preserve">    ORDER_ID number autoincrement start 1 increment 1,</w:t>
      </w:r>
    </w:p>
    <w:p w14:paraId="79F03AF1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 xml:space="preserve">    AMOUNT INT,</w:t>
      </w:r>
    </w:p>
    <w:p w14:paraId="1012287D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 xml:space="preserve">    PROFIT INT,</w:t>
      </w:r>
    </w:p>
    <w:p w14:paraId="23A7FD7B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 xml:space="preserve">    PROFITABLE_FLAG </w:t>
      </w:r>
      <w:proofErr w:type="gramStart"/>
      <w:r w:rsidRPr="00D0301F">
        <w:rPr>
          <w:b/>
          <w:bCs/>
          <w:u w:val="single"/>
        </w:rPr>
        <w:t>VARCHAR(</w:t>
      </w:r>
      <w:proofErr w:type="gramEnd"/>
      <w:r w:rsidRPr="00D0301F">
        <w:rPr>
          <w:b/>
          <w:bCs/>
          <w:u w:val="single"/>
        </w:rPr>
        <w:t>30)</w:t>
      </w:r>
    </w:p>
    <w:p w14:paraId="7EB428C1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 xml:space="preserve">  </w:t>
      </w:r>
    </w:p>
    <w:p w14:paraId="608C627B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 xml:space="preserve">    );</w:t>
      </w:r>
    </w:p>
    <w:p w14:paraId="04AAF7F5" w14:textId="77777777" w:rsidR="00D0301F" w:rsidRPr="00D0301F" w:rsidRDefault="00D0301F" w:rsidP="00D0301F">
      <w:pPr>
        <w:rPr>
          <w:b/>
          <w:bCs/>
          <w:u w:val="single"/>
        </w:rPr>
      </w:pPr>
    </w:p>
    <w:p w14:paraId="2DF71B5E" w14:textId="77777777" w:rsidR="00D0301F" w:rsidRPr="00D0301F" w:rsidRDefault="00D0301F" w:rsidP="00D0301F">
      <w:pPr>
        <w:rPr>
          <w:b/>
          <w:bCs/>
          <w:u w:val="single"/>
        </w:rPr>
      </w:pPr>
    </w:p>
    <w:p w14:paraId="7BE1A2D0" w14:textId="77777777" w:rsidR="00D0301F" w:rsidRPr="00D0301F" w:rsidRDefault="00D0301F" w:rsidP="00D0301F">
      <w:pPr>
        <w:rPr>
          <w:b/>
          <w:bCs/>
          <w:u w:val="single"/>
        </w:rPr>
      </w:pPr>
    </w:p>
    <w:p w14:paraId="1A2FF236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>//Example 5 - Auto increment ID</w:t>
      </w:r>
    </w:p>
    <w:p w14:paraId="3C6BC3C8" w14:textId="77777777" w:rsidR="00D0301F" w:rsidRPr="00D0301F" w:rsidRDefault="00D0301F" w:rsidP="00D0301F">
      <w:pPr>
        <w:rPr>
          <w:b/>
          <w:bCs/>
          <w:u w:val="single"/>
        </w:rPr>
      </w:pPr>
    </w:p>
    <w:p w14:paraId="0D42920C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>COPY INTO OUR_FIRST_</w:t>
      </w:r>
      <w:proofErr w:type="gramStart"/>
      <w:r w:rsidRPr="00D0301F">
        <w:rPr>
          <w:b/>
          <w:bCs/>
          <w:u w:val="single"/>
        </w:rPr>
        <w:t>DB.PUBLIC.ORDERS</w:t>
      </w:r>
      <w:proofErr w:type="gramEnd"/>
      <w:r w:rsidRPr="00D0301F">
        <w:rPr>
          <w:b/>
          <w:bCs/>
          <w:u w:val="single"/>
        </w:rPr>
        <w:t>_EX (PROFIT,AMOUNT)</w:t>
      </w:r>
    </w:p>
    <w:p w14:paraId="4DE98749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 xml:space="preserve">    FROM (select </w:t>
      </w:r>
    </w:p>
    <w:p w14:paraId="12F7ECD0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 xml:space="preserve">            s.$2,</w:t>
      </w:r>
    </w:p>
    <w:p w14:paraId="4C44B39D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 xml:space="preserve">            s.$3</w:t>
      </w:r>
    </w:p>
    <w:p w14:paraId="02AB75E4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 xml:space="preserve">          from @MANAGE_DB.external_stages.aws_stage s)</w:t>
      </w:r>
    </w:p>
    <w:p w14:paraId="06D655DE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 xml:space="preserve">    file_format= (type = csv field_delimiter=',' skip_header=1)</w:t>
      </w:r>
    </w:p>
    <w:p w14:paraId="67A8D54E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lastRenderedPageBreak/>
        <w:t xml:space="preserve">    files=('OrderDetails.csv');</w:t>
      </w:r>
    </w:p>
    <w:p w14:paraId="530BEFE3" w14:textId="77777777" w:rsidR="00D0301F" w:rsidRPr="00D0301F" w:rsidRDefault="00D0301F" w:rsidP="00D0301F">
      <w:pPr>
        <w:rPr>
          <w:b/>
          <w:bCs/>
          <w:u w:val="single"/>
        </w:rPr>
      </w:pPr>
    </w:p>
    <w:p w14:paraId="0BFEAADD" w14:textId="77777777" w:rsidR="00D0301F" w:rsidRPr="00D0301F" w:rsidRDefault="00D0301F" w:rsidP="00D0301F">
      <w:pPr>
        <w:rPr>
          <w:b/>
          <w:bCs/>
          <w:u w:val="single"/>
        </w:rPr>
      </w:pPr>
    </w:p>
    <w:p w14:paraId="43ED9A21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>SELECT * FROM OUR_FIRST_</w:t>
      </w:r>
      <w:proofErr w:type="gramStart"/>
      <w:r w:rsidRPr="00D0301F">
        <w:rPr>
          <w:b/>
          <w:bCs/>
          <w:u w:val="single"/>
        </w:rPr>
        <w:t>DB.PUBLIC.ORDERS</w:t>
      </w:r>
      <w:proofErr w:type="gramEnd"/>
      <w:r w:rsidRPr="00D0301F">
        <w:rPr>
          <w:b/>
          <w:bCs/>
          <w:u w:val="single"/>
        </w:rPr>
        <w:t>_EX WHERE ORDER_ID &gt; 15;</w:t>
      </w:r>
    </w:p>
    <w:p w14:paraId="0D3EC686" w14:textId="77777777" w:rsidR="00D0301F" w:rsidRPr="00D0301F" w:rsidRDefault="00D0301F" w:rsidP="00D0301F">
      <w:pPr>
        <w:rPr>
          <w:b/>
          <w:bCs/>
          <w:u w:val="single"/>
        </w:rPr>
      </w:pPr>
    </w:p>
    <w:p w14:paraId="3C52B0B0" w14:textId="77777777" w:rsidR="00D0301F" w:rsidRPr="00D0301F" w:rsidRDefault="00D0301F" w:rsidP="00D0301F">
      <w:pPr>
        <w:rPr>
          <w:b/>
          <w:bCs/>
          <w:u w:val="single"/>
        </w:rPr>
      </w:pPr>
    </w:p>
    <w:p w14:paraId="4B5117A5" w14:textId="77777777" w:rsidR="00D0301F" w:rsidRP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 xml:space="preserve">    </w:t>
      </w:r>
    </w:p>
    <w:p w14:paraId="7B3AC4AD" w14:textId="0104E844" w:rsidR="00D0301F" w:rsidRDefault="00D0301F" w:rsidP="00D0301F">
      <w:pPr>
        <w:rPr>
          <w:b/>
          <w:bCs/>
          <w:u w:val="single"/>
        </w:rPr>
      </w:pPr>
      <w:r w:rsidRPr="00D0301F">
        <w:rPr>
          <w:b/>
          <w:bCs/>
          <w:u w:val="single"/>
        </w:rPr>
        <w:t>DROP TABLE OUR_FIRST_</w:t>
      </w:r>
      <w:proofErr w:type="gramStart"/>
      <w:r w:rsidRPr="00D0301F">
        <w:rPr>
          <w:b/>
          <w:bCs/>
          <w:u w:val="single"/>
        </w:rPr>
        <w:t>DB.PUBLIC.ORDERS</w:t>
      </w:r>
      <w:proofErr w:type="gramEnd"/>
      <w:r w:rsidRPr="00D0301F">
        <w:rPr>
          <w:b/>
          <w:bCs/>
          <w:u w:val="single"/>
        </w:rPr>
        <w:t>_EX;</w:t>
      </w:r>
    </w:p>
    <w:p w14:paraId="506F7291" w14:textId="77777777" w:rsidR="00D0301F" w:rsidRDefault="00D0301F" w:rsidP="00D0301F">
      <w:pPr>
        <w:rPr>
          <w:b/>
          <w:bCs/>
          <w:u w:val="single"/>
        </w:rPr>
      </w:pPr>
    </w:p>
    <w:p w14:paraId="190D34B1" w14:textId="74504F76" w:rsidR="00D0301F" w:rsidRDefault="00485FAD" w:rsidP="00D0301F">
      <w:pPr>
        <w:rPr>
          <w:b/>
          <w:bCs/>
          <w:u w:val="single"/>
        </w:rPr>
      </w:pPr>
      <w:r>
        <w:rPr>
          <w:b/>
          <w:bCs/>
          <w:u w:val="single"/>
        </w:rPr>
        <w:t>COPY OPTION ON_ERROR</w:t>
      </w:r>
    </w:p>
    <w:p w14:paraId="73FEE80A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>// Create new stage</w:t>
      </w:r>
    </w:p>
    <w:p w14:paraId="1518CDFB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CREATE OR REPLACE STAGE MANAGE_DB.external_stages.aws_stage_errorex</w:t>
      </w:r>
    </w:p>
    <w:p w14:paraId="73A2E3E2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url='s3://bucketsnowflakes4';</w:t>
      </w:r>
    </w:p>
    <w:p w14:paraId="4B0D3CCD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</w:t>
      </w:r>
    </w:p>
    <w:p w14:paraId="55E26D4C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// List files in stage</w:t>
      </w:r>
    </w:p>
    <w:p w14:paraId="6A87DADE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LIST @MANAGE_DB.external_stages.aws_stage_errorex;</w:t>
      </w:r>
    </w:p>
    <w:p w14:paraId="78E463D1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</w:t>
      </w:r>
    </w:p>
    <w:p w14:paraId="6CD63BB7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</w:t>
      </w:r>
    </w:p>
    <w:p w14:paraId="71BDBFCF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// Create example table</w:t>
      </w:r>
    </w:p>
    <w:p w14:paraId="17744A6F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CREATE OR REPLACE TABLE OUR_FIRST_</w:t>
      </w:r>
      <w:proofErr w:type="gramStart"/>
      <w:r w:rsidRPr="00485FAD">
        <w:rPr>
          <w:b/>
          <w:bCs/>
          <w:u w:val="single"/>
        </w:rPr>
        <w:t>DB.PUBLIC.ORDERS</w:t>
      </w:r>
      <w:proofErr w:type="gramEnd"/>
      <w:r w:rsidRPr="00485FAD">
        <w:rPr>
          <w:b/>
          <w:bCs/>
          <w:u w:val="single"/>
        </w:rPr>
        <w:t>_EX (</w:t>
      </w:r>
    </w:p>
    <w:p w14:paraId="63583CE5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ORDER_ID </w:t>
      </w:r>
      <w:proofErr w:type="gramStart"/>
      <w:r w:rsidRPr="00485FAD">
        <w:rPr>
          <w:b/>
          <w:bCs/>
          <w:u w:val="single"/>
        </w:rPr>
        <w:t>VARCHAR(</w:t>
      </w:r>
      <w:proofErr w:type="gramEnd"/>
      <w:r w:rsidRPr="00485FAD">
        <w:rPr>
          <w:b/>
          <w:bCs/>
          <w:u w:val="single"/>
        </w:rPr>
        <w:t>30),</w:t>
      </w:r>
    </w:p>
    <w:p w14:paraId="4B24FC5A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AMOUNT INT,</w:t>
      </w:r>
    </w:p>
    <w:p w14:paraId="64F1D665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PROFIT INT,</w:t>
      </w:r>
    </w:p>
    <w:p w14:paraId="2CBAC865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QUANTITY INT,</w:t>
      </w:r>
    </w:p>
    <w:p w14:paraId="14A68D28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CATEGORY </w:t>
      </w:r>
      <w:proofErr w:type="gramStart"/>
      <w:r w:rsidRPr="00485FAD">
        <w:rPr>
          <w:b/>
          <w:bCs/>
          <w:u w:val="single"/>
        </w:rPr>
        <w:t>VARCHAR(</w:t>
      </w:r>
      <w:proofErr w:type="gramEnd"/>
      <w:r w:rsidRPr="00485FAD">
        <w:rPr>
          <w:b/>
          <w:bCs/>
          <w:u w:val="single"/>
        </w:rPr>
        <w:t>30),</w:t>
      </w:r>
    </w:p>
    <w:p w14:paraId="5481EF6D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SUBCATEGORY </w:t>
      </w:r>
      <w:proofErr w:type="gramStart"/>
      <w:r w:rsidRPr="00485FAD">
        <w:rPr>
          <w:b/>
          <w:bCs/>
          <w:u w:val="single"/>
        </w:rPr>
        <w:t>VARCHAR(</w:t>
      </w:r>
      <w:proofErr w:type="gramEnd"/>
      <w:r w:rsidRPr="00485FAD">
        <w:rPr>
          <w:b/>
          <w:bCs/>
          <w:u w:val="single"/>
        </w:rPr>
        <w:t>30));</w:t>
      </w:r>
    </w:p>
    <w:p w14:paraId="17CB15C5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</w:t>
      </w:r>
    </w:p>
    <w:p w14:paraId="650EF2FE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// Demonstrating error message</w:t>
      </w:r>
    </w:p>
    <w:p w14:paraId="098CDE9B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lastRenderedPageBreak/>
        <w:t>COPY INTO OUR_FIRST_</w:t>
      </w:r>
      <w:proofErr w:type="gramStart"/>
      <w:r w:rsidRPr="00485FAD">
        <w:rPr>
          <w:b/>
          <w:bCs/>
          <w:u w:val="single"/>
        </w:rPr>
        <w:t>DB.PUBLIC.ORDERS</w:t>
      </w:r>
      <w:proofErr w:type="gramEnd"/>
      <w:r w:rsidRPr="00485FAD">
        <w:rPr>
          <w:b/>
          <w:bCs/>
          <w:u w:val="single"/>
        </w:rPr>
        <w:t>_EX</w:t>
      </w:r>
    </w:p>
    <w:p w14:paraId="7C449C19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FROM @MANAGE_DB.external_stages.aws_stage_errorex</w:t>
      </w:r>
    </w:p>
    <w:p w14:paraId="6F256955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 file_format= (type = csv field_delimiter=',' skip_header=1)</w:t>
      </w:r>
    </w:p>
    <w:p w14:paraId="0946E4A2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 files = ('OrderDetails_error.csv');</w:t>
      </w:r>
    </w:p>
    <w:p w14:paraId="7FBDCCFA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</w:t>
      </w:r>
    </w:p>
    <w:p w14:paraId="2F6D8084" w14:textId="77777777" w:rsidR="00485FAD" w:rsidRPr="00485FAD" w:rsidRDefault="00485FAD" w:rsidP="00485FAD">
      <w:pPr>
        <w:rPr>
          <w:b/>
          <w:bCs/>
          <w:u w:val="single"/>
        </w:rPr>
      </w:pPr>
    </w:p>
    <w:p w14:paraId="16E81ECC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// Validating table is empty    </w:t>
      </w:r>
    </w:p>
    <w:p w14:paraId="61F23F97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>SELECT * FROM OUR_FIRST_</w:t>
      </w:r>
      <w:proofErr w:type="gramStart"/>
      <w:r w:rsidRPr="00485FAD">
        <w:rPr>
          <w:b/>
          <w:bCs/>
          <w:u w:val="single"/>
        </w:rPr>
        <w:t>DB.PUBLIC.ORDERS</w:t>
      </w:r>
      <w:proofErr w:type="gramEnd"/>
      <w:r w:rsidRPr="00485FAD">
        <w:rPr>
          <w:b/>
          <w:bCs/>
          <w:u w:val="single"/>
        </w:rPr>
        <w:t xml:space="preserve">_EX  ;  </w:t>
      </w:r>
    </w:p>
    <w:p w14:paraId="257E68A3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</w:t>
      </w:r>
    </w:p>
    <w:p w14:paraId="7D80F473" w14:textId="77777777" w:rsidR="00485FAD" w:rsidRPr="00485FAD" w:rsidRDefault="00485FAD" w:rsidP="00485FAD">
      <w:pPr>
        <w:rPr>
          <w:b/>
          <w:bCs/>
          <w:u w:val="single"/>
        </w:rPr>
      </w:pPr>
    </w:p>
    <w:p w14:paraId="572EEBAB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// Error handling using the ON_ERROR option</w:t>
      </w:r>
    </w:p>
    <w:p w14:paraId="3E13DDC2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>COPY INTO OUR_FIRST_</w:t>
      </w:r>
      <w:proofErr w:type="gramStart"/>
      <w:r w:rsidRPr="00485FAD">
        <w:rPr>
          <w:b/>
          <w:bCs/>
          <w:u w:val="single"/>
        </w:rPr>
        <w:t>DB.PUBLIC.ORDERS</w:t>
      </w:r>
      <w:proofErr w:type="gramEnd"/>
      <w:r w:rsidRPr="00485FAD">
        <w:rPr>
          <w:b/>
          <w:bCs/>
          <w:u w:val="single"/>
        </w:rPr>
        <w:t>_EX</w:t>
      </w:r>
    </w:p>
    <w:p w14:paraId="1B2F1EC4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FROM @MANAGE_DB.external_stages.aws_stage_errorex</w:t>
      </w:r>
    </w:p>
    <w:p w14:paraId="79BBFD06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file_format= (type = csv field_delimiter=',' skip_header=1)</w:t>
      </w:r>
    </w:p>
    <w:p w14:paraId="3BE6B562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files = ('OrderDetails_error.csv')</w:t>
      </w:r>
    </w:p>
    <w:p w14:paraId="1CC94127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ON_ERROR = 'CONTINUE';</w:t>
      </w:r>
    </w:p>
    <w:p w14:paraId="6FD532C2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</w:t>
      </w:r>
    </w:p>
    <w:p w14:paraId="61092227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// Validating results and truncating table </w:t>
      </w:r>
    </w:p>
    <w:p w14:paraId="36701EBD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>SELECT * FROM OUR_FIRST_</w:t>
      </w:r>
      <w:proofErr w:type="gramStart"/>
      <w:r w:rsidRPr="00485FAD">
        <w:rPr>
          <w:b/>
          <w:bCs/>
          <w:u w:val="single"/>
        </w:rPr>
        <w:t>DB.PUBLIC.ORDERS</w:t>
      </w:r>
      <w:proofErr w:type="gramEnd"/>
      <w:r w:rsidRPr="00485FAD">
        <w:rPr>
          <w:b/>
          <w:bCs/>
          <w:u w:val="single"/>
        </w:rPr>
        <w:t>_EX;</w:t>
      </w:r>
    </w:p>
    <w:p w14:paraId="06581A12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SELECT </w:t>
      </w:r>
      <w:proofErr w:type="gramStart"/>
      <w:r w:rsidRPr="00485FAD">
        <w:rPr>
          <w:b/>
          <w:bCs/>
          <w:u w:val="single"/>
        </w:rPr>
        <w:t>COUNT(</w:t>
      </w:r>
      <w:proofErr w:type="gramEnd"/>
      <w:r w:rsidRPr="00485FAD">
        <w:rPr>
          <w:b/>
          <w:bCs/>
          <w:u w:val="single"/>
        </w:rPr>
        <w:t>*) FROM OUR_FIRST_DB.PUBLIC.ORDERS_EX;</w:t>
      </w:r>
    </w:p>
    <w:p w14:paraId="7CECDD1B" w14:textId="77777777" w:rsidR="00485FAD" w:rsidRPr="00485FAD" w:rsidRDefault="00485FAD" w:rsidP="00485FAD">
      <w:pPr>
        <w:rPr>
          <w:b/>
          <w:bCs/>
          <w:u w:val="single"/>
        </w:rPr>
      </w:pPr>
    </w:p>
    <w:p w14:paraId="25EB5A55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>TRUNCATE TABLE OUR_FIRST_</w:t>
      </w:r>
      <w:proofErr w:type="gramStart"/>
      <w:r w:rsidRPr="00485FAD">
        <w:rPr>
          <w:b/>
          <w:bCs/>
          <w:u w:val="single"/>
        </w:rPr>
        <w:t>DB.PUBLIC.ORDERS</w:t>
      </w:r>
      <w:proofErr w:type="gramEnd"/>
      <w:r w:rsidRPr="00485FAD">
        <w:rPr>
          <w:b/>
          <w:bCs/>
          <w:u w:val="single"/>
        </w:rPr>
        <w:t>_EX;</w:t>
      </w:r>
    </w:p>
    <w:p w14:paraId="50F53CBB" w14:textId="77777777" w:rsidR="00485FAD" w:rsidRPr="00485FAD" w:rsidRDefault="00485FAD" w:rsidP="00485FAD">
      <w:pPr>
        <w:rPr>
          <w:b/>
          <w:bCs/>
          <w:u w:val="single"/>
        </w:rPr>
      </w:pPr>
    </w:p>
    <w:p w14:paraId="6B27A135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>// Error handling using the ON_ERROR option = ABORT_STATEMENT (default)</w:t>
      </w:r>
    </w:p>
    <w:p w14:paraId="6A604ED6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>COPY INTO OUR_FIRST_</w:t>
      </w:r>
      <w:proofErr w:type="gramStart"/>
      <w:r w:rsidRPr="00485FAD">
        <w:rPr>
          <w:b/>
          <w:bCs/>
          <w:u w:val="single"/>
        </w:rPr>
        <w:t>DB.PUBLIC.ORDERS</w:t>
      </w:r>
      <w:proofErr w:type="gramEnd"/>
      <w:r w:rsidRPr="00485FAD">
        <w:rPr>
          <w:b/>
          <w:bCs/>
          <w:u w:val="single"/>
        </w:rPr>
        <w:t>_EX</w:t>
      </w:r>
    </w:p>
    <w:p w14:paraId="0BBD46D4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FROM @MANAGE_DB.external_stages.aws_stage_errorex</w:t>
      </w:r>
    </w:p>
    <w:p w14:paraId="7752F9BF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file_format= (type = csv field_delimiter=',' skip_header=1)</w:t>
      </w:r>
    </w:p>
    <w:p w14:paraId="45440035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files = ('OrderDetails_error.csv','OrderDetails_error2.csv')</w:t>
      </w:r>
    </w:p>
    <w:p w14:paraId="5CC8D9C7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lastRenderedPageBreak/>
        <w:t xml:space="preserve">    ON_ERROR = 'ABORT_STATEMENT';</w:t>
      </w:r>
    </w:p>
    <w:p w14:paraId="2057900C" w14:textId="77777777" w:rsidR="00485FAD" w:rsidRPr="00485FAD" w:rsidRDefault="00485FAD" w:rsidP="00485FAD">
      <w:pPr>
        <w:rPr>
          <w:b/>
          <w:bCs/>
          <w:u w:val="single"/>
        </w:rPr>
      </w:pPr>
    </w:p>
    <w:p w14:paraId="5A3DCD49" w14:textId="77777777" w:rsidR="00485FAD" w:rsidRPr="00485FAD" w:rsidRDefault="00485FAD" w:rsidP="00485FAD">
      <w:pPr>
        <w:rPr>
          <w:b/>
          <w:bCs/>
          <w:u w:val="single"/>
        </w:rPr>
      </w:pPr>
    </w:p>
    <w:p w14:paraId="0FF95AD0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// Validating results and truncating table </w:t>
      </w:r>
    </w:p>
    <w:p w14:paraId="6C1DA99D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>SELECT * FROM OUR_FIRST_</w:t>
      </w:r>
      <w:proofErr w:type="gramStart"/>
      <w:r w:rsidRPr="00485FAD">
        <w:rPr>
          <w:b/>
          <w:bCs/>
          <w:u w:val="single"/>
        </w:rPr>
        <w:t>DB.PUBLIC.ORDERS</w:t>
      </w:r>
      <w:proofErr w:type="gramEnd"/>
      <w:r w:rsidRPr="00485FAD">
        <w:rPr>
          <w:b/>
          <w:bCs/>
          <w:u w:val="single"/>
        </w:rPr>
        <w:t>_EX;</w:t>
      </w:r>
    </w:p>
    <w:p w14:paraId="4900D3E3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SELECT </w:t>
      </w:r>
      <w:proofErr w:type="gramStart"/>
      <w:r w:rsidRPr="00485FAD">
        <w:rPr>
          <w:b/>
          <w:bCs/>
          <w:u w:val="single"/>
        </w:rPr>
        <w:t>COUNT(</w:t>
      </w:r>
      <w:proofErr w:type="gramEnd"/>
      <w:r w:rsidRPr="00485FAD">
        <w:rPr>
          <w:b/>
          <w:bCs/>
          <w:u w:val="single"/>
        </w:rPr>
        <w:t>*) FROM OUR_FIRST_DB.PUBLIC.ORDERS_EX;</w:t>
      </w:r>
    </w:p>
    <w:p w14:paraId="3FCD7C03" w14:textId="77777777" w:rsidR="00485FAD" w:rsidRPr="00485FAD" w:rsidRDefault="00485FAD" w:rsidP="00485FAD">
      <w:pPr>
        <w:rPr>
          <w:b/>
          <w:bCs/>
          <w:u w:val="single"/>
        </w:rPr>
      </w:pPr>
    </w:p>
    <w:p w14:paraId="491B630B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>TRUNCATE TABLE OUR_FIRST_</w:t>
      </w:r>
      <w:proofErr w:type="gramStart"/>
      <w:r w:rsidRPr="00485FAD">
        <w:rPr>
          <w:b/>
          <w:bCs/>
          <w:u w:val="single"/>
        </w:rPr>
        <w:t>DB.PUBLIC.ORDERS</w:t>
      </w:r>
      <w:proofErr w:type="gramEnd"/>
      <w:r w:rsidRPr="00485FAD">
        <w:rPr>
          <w:b/>
          <w:bCs/>
          <w:u w:val="single"/>
        </w:rPr>
        <w:t>_EX;</w:t>
      </w:r>
    </w:p>
    <w:p w14:paraId="3AB382AD" w14:textId="77777777" w:rsidR="00485FAD" w:rsidRPr="00485FAD" w:rsidRDefault="00485FAD" w:rsidP="00485FAD">
      <w:pPr>
        <w:rPr>
          <w:b/>
          <w:bCs/>
          <w:u w:val="single"/>
        </w:rPr>
      </w:pPr>
    </w:p>
    <w:p w14:paraId="13A8ECFC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>// Error handling using the ON_ERROR option = SKIP_FILE</w:t>
      </w:r>
    </w:p>
    <w:p w14:paraId="5298339F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>COPY INTO OUR_FIRST_</w:t>
      </w:r>
      <w:proofErr w:type="gramStart"/>
      <w:r w:rsidRPr="00485FAD">
        <w:rPr>
          <w:b/>
          <w:bCs/>
          <w:u w:val="single"/>
        </w:rPr>
        <w:t>DB.PUBLIC.ORDERS</w:t>
      </w:r>
      <w:proofErr w:type="gramEnd"/>
      <w:r w:rsidRPr="00485FAD">
        <w:rPr>
          <w:b/>
          <w:bCs/>
          <w:u w:val="single"/>
        </w:rPr>
        <w:t>_EX</w:t>
      </w:r>
    </w:p>
    <w:p w14:paraId="34013DD1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FROM @MANAGE_DB.external_stages.aws_stage_errorex</w:t>
      </w:r>
    </w:p>
    <w:p w14:paraId="2EAD59B6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file_format= (type = csv field_delimiter=',' skip_header=1)</w:t>
      </w:r>
    </w:p>
    <w:p w14:paraId="4B576C57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files = ('OrderDetails_error.csv','OrderDetails_error2.csv')</w:t>
      </w:r>
    </w:p>
    <w:p w14:paraId="73E41B8C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ON_ERROR = 'SKIP_FILE';</w:t>
      </w:r>
    </w:p>
    <w:p w14:paraId="1101B0D0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</w:t>
      </w:r>
    </w:p>
    <w:p w14:paraId="08E8E538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</w:t>
      </w:r>
    </w:p>
    <w:p w14:paraId="69AE5E06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// Validating results and truncating table </w:t>
      </w:r>
    </w:p>
    <w:p w14:paraId="6159ED5C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>SELECT * FROM OUR_FIRST_</w:t>
      </w:r>
      <w:proofErr w:type="gramStart"/>
      <w:r w:rsidRPr="00485FAD">
        <w:rPr>
          <w:b/>
          <w:bCs/>
          <w:u w:val="single"/>
        </w:rPr>
        <w:t>DB.PUBLIC.ORDERS</w:t>
      </w:r>
      <w:proofErr w:type="gramEnd"/>
      <w:r w:rsidRPr="00485FAD">
        <w:rPr>
          <w:b/>
          <w:bCs/>
          <w:u w:val="single"/>
        </w:rPr>
        <w:t>_EX;</w:t>
      </w:r>
    </w:p>
    <w:p w14:paraId="51F3D2D0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SELECT </w:t>
      </w:r>
      <w:proofErr w:type="gramStart"/>
      <w:r w:rsidRPr="00485FAD">
        <w:rPr>
          <w:b/>
          <w:bCs/>
          <w:u w:val="single"/>
        </w:rPr>
        <w:t>COUNT(</w:t>
      </w:r>
      <w:proofErr w:type="gramEnd"/>
      <w:r w:rsidRPr="00485FAD">
        <w:rPr>
          <w:b/>
          <w:bCs/>
          <w:u w:val="single"/>
        </w:rPr>
        <w:t>*) FROM OUR_FIRST_DB.PUBLIC.ORDERS_EX;</w:t>
      </w:r>
    </w:p>
    <w:p w14:paraId="11EB6116" w14:textId="77777777" w:rsidR="00485FAD" w:rsidRPr="00485FAD" w:rsidRDefault="00485FAD" w:rsidP="00485FAD">
      <w:pPr>
        <w:rPr>
          <w:b/>
          <w:bCs/>
          <w:u w:val="single"/>
        </w:rPr>
      </w:pPr>
    </w:p>
    <w:p w14:paraId="0DF85593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>TRUNCATE TABLE OUR_FIRST_</w:t>
      </w:r>
      <w:proofErr w:type="gramStart"/>
      <w:r w:rsidRPr="00485FAD">
        <w:rPr>
          <w:b/>
          <w:bCs/>
          <w:u w:val="single"/>
        </w:rPr>
        <w:t>DB.PUBLIC.ORDERS</w:t>
      </w:r>
      <w:proofErr w:type="gramEnd"/>
      <w:r w:rsidRPr="00485FAD">
        <w:rPr>
          <w:b/>
          <w:bCs/>
          <w:u w:val="single"/>
        </w:rPr>
        <w:t xml:space="preserve">_EX;    </w:t>
      </w:r>
    </w:p>
    <w:p w14:paraId="0AF78DF2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</w:t>
      </w:r>
    </w:p>
    <w:p w14:paraId="560D3077" w14:textId="77777777" w:rsidR="00485FAD" w:rsidRPr="00485FAD" w:rsidRDefault="00485FAD" w:rsidP="00485FAD">
      <w:pPr>
        <w:rPr>
          <w:b/>
          <w:bCs/>
          <w:u w:val="single"/>
        </w:rPr>
      </w:pPr>
    </w:p>
    <w:p w14:paraId="53091DDF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>// Error handling using the ON_ERROR option = SKIP_FILE_&lt;number&gt;</w:t>
      </w:r>
    </w:p>
    <w:p w14:paraId="1FCBC948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>COPY INTO OUR_FIRST_</w:t>
      </w:r>
      <w:proofErr w:type="gramStart"/>
      <w:r w:rsidRPr="00485FAD">
        <w:rPr>
          <w:b/>
          <w:bCs/>
          <w:u w:val="single"/>
        </w:rPr>
        <w:t>DB.PUBLIC.ORDERS</w:t>
      </w:r>
      <w:proofErr w:type="gramEnd"/>
      <w:r w:rsidRPr="00485FAD">
        <w:rPr>
          <w:b/>
          <w:bCs/>
          <w:u w:val="single"/>
        </w:rPr>
        <w:t>_EX</w:t>
      </w:r>
    </w:p>
    <w:p w14:paraId="67F59DC1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FROM @MANAGE_DB.external_stages.aws_stage_errorex</w:t>
      </w:r>
    </w:p>
    <w:p w14:paraId="54B1E3B5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file_format= (type = csv field_delimiter=',' skip_header=1)</w:t>
      </w:r>
    </w:p>
    <w:p w14:paraId="4779747D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lastRenderedPageBreak/>
        <w:t xml:space="preserve">    files = ('OrderDetails_error.csv','OrderDetails_error2.csv')</w:t>
      </w:r>
    </w:p>
    <w:p w14:paraId="1976C22B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ON_ERROR = 'SKIP_FILE_2';    </w:t>
      </w:r>
    </w:p>
    <w:p w14:paraId="7C03AE87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</w:t>
      </w:r>
    </w:p>
    <w:p w14:paraId="344B791D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</w:t>
      </w:r>
    </w:p>
    <w:p w14:paraId="4E7221FB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// Validating results and truncating table </w:t>
      </w:r>
    </w:p>
    <w:p w14:paraId="0B8E68DD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>SELECT * FROM OUR_FIRST_</w:t>
      </w:r>
      <w:proofErr w:type="gramStart"/>
      <w:r w:rsidRPr="00485FAD">
        <w:rPr>
          <w:b/>
          <w:bCs/>
          <w:u w:val="single"/>
        </w:rPr>
        <w:t>DB.PUBLIC.ORDERS</w:t>
      </w:r>
      <w:proofErr w:type="gramEnd"/>
      <w:r w:rsidRPr="00485FAD">
        <w:rPr>
          <w:b/>
          <w:bCs/>
          <w:u w:val="single"/>
        </w:rPr>
        <w:t>_EX;</w:t>
      </w:r>
    </w:p>
    <w:p w14:paraId="71598F1E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SELECT </w:t>
      </w:r>
      <w:proofErr w:type="gramStart"/>
      <w:r w:rsidRPr="00485FAD">
        <w:rPr>
          <w:b/>
          <w:bCs/>
          <w:u w:val="single"/>
        </w:rPr>
        <w:t>COUNT(</w:t>
      </w:r>
      <w:proofErr w:type="gramEnd"/>
      <w:r w:rsidRPr="00485FAD">
        <w:rPr>
          <w:b/>
          <w:bCs/>
          <w:u w:val="single"/>
        </w:rPr>
        <w:t>*) FROM OUR_FIRST_DB.PUBLIC.ORDERS_EX;</w:t>
      </w:r>
    </w:p>
    <w:p w14:paraId="13D471E1" w14:textId="77777777" w:rsidR="00485FAD" w:rsidRPr="00485FAD" w:rsidRDefault="00485FAD" w:rsidP="00485FAD">
      <w:pPr>
        <w:rPr>
          <w:b/>
          <w:bCs/>
          <w:u w:val="single"/>
        </w:rPr>
      </w:pPr>
    </w:p>
    <w:p w14:paraId="58218181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>TRUNCATE TABLE OUR_FIRST_</w:t>
      </w:r>
      <w:proofErr w:type="gramStart"/>
      <w:r w:rsidRPr="00485FAD">
        <w:rPr>
          <w:b/>
          <w:bCs/>
          <w:u w:val="single"/>
        </w:rPr>
        <w:t>DB.PUBLIC.ORDERS</w:t>
      </w:r>
      <w:proofErr w:type="gramEnd"/>
      <w:r w:rsidRPr="00485FAD">
        <w:rPr>
          <w:b/>
          <w:bCs/>
          <w:u w:val="single"/>
        </w:rPr>
        <w:t xml:space="preserve">_EX;    </w:t>
      </w:r>
    </w:p>
    <w:p w14:paraId="1872179E" w14:textId="77777777" w:rsidR="00485FAD" w:rsidRPr="00485FAD" w:rsidRDefault="00485FAD" w:rsidP="00485FAD">
      <w:pPr>
        <w:rPr>
          <w:b/>
          <w:bCs/>
          <w:u w:val="single"/>
        </w:rPr>
      </w:pPr>
    </w:p>
    <w:p w14:paraId="6C00D57F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</w:t>
      </w:r>
    </w:p>
    <w:p w14:paraId="770B65D0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>// Error handling using the ON_ERROR option = SKIP_FILE_&lt;number&gt;</w:t>
      </w:r>
    </w:p>
    <w:p w14:paraId="0B4DE65C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>COPY INTO OUR_FIRST_</w:t>
      </w:r>
      <w:proofErr w:type="gramStart"/>
      <w:r w:rsidRPr="00485FAD">
        <w:rPr>
          <w:b/>
          <w:bCs/>
          <w:u w:val="single"/>
        </w:rPr>
        <w:t>DB.PUBLIC.ORDERS</w:t>
      </w:r>
      <w:proofErr w:type="gramEnd"/>
      <w:r w:rsidRPr="00485FAD">
        <w:rPr>
          <w:b/>
          <w:bCs/>
          <w:u w:val="single"/>
        </w:rPr>
        <w:t>_EX</w:t>
      </w:r>
    </w:p>
    <w:p w14:paraId="468B0C65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FROM @MANAGE_DB.external_stages.aws_stage_errorex</w:t>
      </w:r>
    </w:p>
    <w:p w14:paraId="5F6768A3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file_format= (type = csv field_delimiter=',' skip_header=1)</w:t>
      </w:r>
    </w:p>
    <w:p w14:paraId="1D262F47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files = ('OrderDetails_error.csv','OrderDetails_error2.csv')</w:t>
      </w:r>
    </w:p>
    <w:p w14:paraId="5CF06625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ON_ERROR = 'SKIP_FILE_3%'; </w:t>
      </w:r>
    </w:p>
    <w:p w14:paraId="0D8B91DB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</w:t>
      </w:r>
    </w:p>
    <w:p w14:paraId="3E672E10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</w:t>
      </w:r>
    </w:p>
    <w:p w14:paraId="175EFBCC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>SELECT * FROM OUR_FIRST_</w:t>
      </w:r>
      <w:proofErr w:type="gramStart"/>
      <w:r w:rsidRPr="00485FAD">
        <w:rPr>
          <w:b/>
          <w:bCs/>
          <w:u w:val="single"/>
        </w:rPr>
        <w:t>DB.PUBLIC.ORDERS</w:t>
      </w:r>
      <w:proofErr w:type="gramEnd"/>
      <w:r w:rsidRPr="00485FAD">
        <w:rPr>
          <w:b/>
          <w:bCs/>
          <w:u w:val="single"/>
        </w:rPr>
        <w:t>_EX;</w:t>
      </w:r>
    </w:p>
    <w:p w14:paraId="31EE8EBC" w14:textId="77777777" w:rsidR="00485FAD" w:rsidRPr="00485FAD" w:rsidRDefault="00485FAD" w:rsidP="00485FAD">
      <w:pPr>
        <w:rPr>
          <w:b/>
          <w:bCs/>
          <w:u w:val="single"/>
        </w:rPr>
      </w:pPr>
    </w:p>
    <w:p w14:paraId="27E6A308" w14:textId="77777777" w:rsidR="00485FAD" w:rsidRPr="00485FAD" w:rsidRDefault="00485FAD" w:rsidP="00485FAD">
      <w:pPr>
        <w:rPr>
          <w:b/>
          <w:bCs/>
          <w:u w:val="single"/>
        </w:rPr>
      </w:pPr>
    </w:p>
    <w:p w14:paraId="5609307D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CREATE OR REPLACE TABLE OUR_FIRST_</w:t>
      </w:r>
      <w:proofErr w:type="gramStart"/>
      <w:r w:rsidRPr="00485FAD">
        <w:rPr>
          <w:b/>
          <w:bCs/>
          <w:u w:val="single"/>
        </w:rPr>
        <w:t>DB.PUBLIC.ORDERS</w:t>
      </w:r>
      <w:proofErr w:type="gramEnd"/>
      <w:r w:rsidRPr="00485FAD">
        <w:rPr>
          <w:b/>
          <w:bCs/>
          <w:u w:val="single"/>
        </w:rPr>
        <w:t>_EX (</w:t>
      </w:r>
    </w:p>
    <w:p w14:paraId="3996094C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ORDER_ID </w:t>
      </w:r>
      <w:proofErr w:type="gramStart"/>
      <w:r w:rsidRPr="00485FAD">
        <w:rPr>
          <w:b/>
          <w:bCs/>
          <w:u w:val="single"/>
        </w:rPr>
        <w:t>VARCHAR(</w:t>
      </w:r>
      <w:proofErr w:type="gramEnd"/>
      <w:r w:rsidRPr="00485FAD">
        <w:rPr>
          <w:b/>
          <w:bCs/>
          <w:u w:val="single"/>
        </w:rPr>
        <w:t>30),</w:t>
      </w:r>
    </w:p>
    <w:p w14:paraId="4BEF72F0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AMOUNT INT,</w:t>
      </w:r>
    </w:p>
    <w:p w14:paraId="3C194238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PROFIT INT,</w:t>
      </w:r>
    </w:p>
    <w:p w14:paraId="300E40CD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QUANTITY INT,</w:t>
      </w:r>
    </w:p>
    <w:p w14:paraId="2DD8C5E0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CATEGORY </w:t>
      </w:r>
      <w:proofErr w:type="gramStart"/>
      <w:r w:rsidRPr="00485FAD">
        <w:rPr>
          <w:b/>
          <w:bCs/>
          <w:u w:val="single"/>
        </w:rPr>
        <w:t>VARCHAR(</w:t>
      </w:r>
      <w:proofErr w:type="gramEnd"/>
      <w:r w:rsidRPr="00485FAD">
        <w:rPr>
          <w:b/>
          <w:bCs/>
          <w:u w:val="single"/>
        </w:rPr>
        <w:t>30),</w:t>
      </w:r>
    </w:p>
    <w:p w14:paraId="702BEE33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lastRenderedPageBreak/>
        <w:t xml:space="preserve">    SUBCATEGORY </w:t>
      </w:r>
      <w:proofErr w:type="gramStart"/>
      <w:r w:rsidRPr="00485FAD">
        <w:rPr>
          <w:b/>
          <w:bCs/>
          <w:u w:val="single"/>
        </w:rPr>
        <w:t>VARCHAR(</w:t>
      </w:r>
      <w:proofErr w:type="gramEnd"/>
      <w:r w:rsidRPr="00485FAD">
        <w:rPr>
          <w:b/>
          <w:bCs/>
          <w:u w:val="single"/>
        </w:rPr>
        <w:t>30));</w:t>
      </w:r>
    </w:p>
    <w:p w14:paraId="605E13D6" w14:textId="77777777" w:rsidR="00485FAD" w:rsidRPr="00485FAD" w:rsidRDefault="00485FAD" w:rsidP="00485FAD">
      <w:pPr>
        <w:rPr>
          <w:b/>
          <w:bCs/>
          <w:u w:val="single"/>
        </w:rPr>
      </w:pPr>
    </w:p>
    <w:p w14:paraId="142BD595" w14:textId="77777777" w:rsidR="00485FAD" w:rsidRPr="00485FAD" w:rsidRDefault="00485FAD" w:rsidP="00485FAD">
      <w:pPr>
        <w:rPr>
          <w:b/>
          <w:bCs/>
          <w:u w:val="single"/>
        </w:rPr>
      </w:pPr>
    </w:p>
    <w:p w14:paraId="70AD6AA0" w14:textId="77777777" w:rsidR="00485FAD" w:rsidRPr="00485FAD" w:rsidRDefault="00485FAD" w:rsidP="00485FAD">
      <w:pPr>
        <w:rPr>
          <w:b/>
          <w:bCs/>
          <w:u w:val="single"/>
        </w:rPr>
      </w:pPr>
    </w:p>
    <w:p w14:paraId="47E0707D" w14:textId="77777777" w:rsidR="00485FAD" w:rsidRPr="00485FAD" w:rsidRDefault="00485FAD" w:rsidP="00485FAD">
      <w:pPr>
        <w:rPr>
          <w:b/>
          <w:bCs/>
          <w:u w:val="single"/>
        </w:rPr>
      </w:pPr>
    </w:p>
    <w:p w14:paraId="084848B3" w14:textId="77777777" w:rsidR="00485FAD" w:rsidRPr="00485FAD" w:rsidRDefault="00485FAD" w:rsidP="00485FAD">
      <w:pPr>
        <w:rPr>
          <w:b/>
          <w:bCs/>
          <w:u w:val="single"/>
        </w:rPr>
      </w:pPr>
    </w:p>
    <w:p w14:paraId="5819B3F9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>COPY INTO OUR_FIRST_</w:t>
      </w:r>
      <w:proofErr w:type="gramStart"/>
      <w:r w:rsidRPr="00485FAD">
        <w:rPr>
          <w:b/>
          <w:bCs/>
          <w:u w:val="single"/>
        </w:rPr>
        <w:t>DB.PUBLIC.ORDERS</w:t>
      </w:r>
      <w:proofErr w:type="gramEnd"/>
      <w:r w:rsidRPr="00485FAD">
        <w:rPr>
          <w:b/>
          <w:bCs/>
          <w:u w:val="single"/>
        </w:rPr>
        <w:t>_EX</w:t>
      </w:r>
    </w:p>
    <w:p w14:paraId="6D1A3318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FROM @MANAGE_DB.external_stages.aws_stage_errorex</w:t>
      </w:r>
    </w:p>
    <w:p w14:paraId="2126FF2E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file_format= (type = csv field_delimiter=',' skip_header=1)</w:t>
      </w:r>
    </w:p>
    <w:p w14:paraId="70184B12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files = ('OrderDetails_error.csv','OrderDetails_error2.csv')</w:t>
      </w:r>
    </w:p>
    <w:p w14:paraId="6F04D6B1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ON_ERROR = SKIP_FILE_3 </w:t>
      </w:r>
    </w:p>
    <w:p w14:paraId="27AD2689" w14:textId="77777777" w:rsidR="00485FAD" w:rsidRPr="00485FAD" w:rsidRDefault="00485FAD" w:rsidP="00485FAD">
      <w:pPr>
        <w:rPr>
          <w:b/>
          <w:bCs/>
          <w:u w:val="single"/>
        </w:rPr>
      </w:pPr>
      <w:r w:rsidRPr="00485FAD">
        <w:rPr>
          <w:b/>
          <w:bCs/>
          <w:u w:val="single"/>
        </w:rPr>
        <w:t xml:space="preserve">    SIZE_LIMIT = 30;</w:t>
      </w:r>
    </w:p>
    <w:p w14:paraId="3BAEFEC4" w14:textId="50680F38" w:rsidR="00485FAD" w:rsidRDefault="00485FAD" w:rsidP="00485FAD">
      <w:pPr>
        <w:rPr>
          <w:b/>
          <w:bCs/>
          <w:u w:val="single"/>
        </w:rPr>
      </w:pPr>
    </w:p>
    <w:p w14:paraId="5345BC23" w14:textId="24ECECF5" w:rsidR="007F087F" w:rsidRDefault="007F087F" w:rsidP="00485FA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File Format </w:t>
      </w:r>
      <w:proofErr w:type="gramStart"/>
      <w:r>
        <w:rPr>
          <w:b/>
          <w:bCs/>
          <w:u w:val="single"/>
        </w:rPr>
        <w:t>Object :</w:t>
      </w:r>
      <w:proofErr w:type="gramEnd"/>
      <w:r>
        <w:rPr>
          <w:b/>
          <w:bCs/>
          <w:u w:val="single"/>
        </w:rPr>
        <w:t>-</w:t>
      </w:r>
    </w:p>
    <w:p w14:paraId="0FF9FE8B" w14:textId="77777777" w:rsidR="004D01D2" w:rsidRPr="004D01D2" w:rsidRDefault="004D01D2" w:rsidP="004D01D2">
      <w:pPr>
        <w:rPr>
          <w:b/>
          <w:bCs/>
          <w:u w:val="single"/>
        </w:rPr>
      </w:pPr>
    </w:p>
    <w:p w14:paraId="04A6C968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>// Specifying file_format in Copy command</w:t>
      </w:r>
    </w:p>
    <w:p w14:paraId="0D895A06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>COPY INTO OUR_FIRST_</w:t>
      </w:r>
      <w:proofErr w:type="gramStart"/>
      <w:r w:rsidRPr="004D01D2">
        <w:rPr>
          <w:b/>
          <w:bCs/>
          <w:u w:val="single"/>
        </w:rPr>
        <w:t>DB.PUBLIC.ORDERS</w:t>
      </w:r>
      <w:proofErr w:type="gramEnd"/>
      <w:r w:rsidRPr="004D01D2">
        <w:rPr>
          <w:b/>
          <w:bCs/>
          <w:u w:val="single"/>
        </w:rPr>
        <w:t>_EX</w:t>
      </w:r>
    </w:p>
    <w:p w14:paraId="694F5758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FROM @MANAGE_DB.external_stages.aws_stage_errorex</w:t>
      </w:r>
    </w:p>
    <w:p w14:paraId="23D6A988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file_format = (type = csv field_delimiter=',' skip_header=1)</w:t>
      </w:r>
    </w:p>
    <w:p w14:paraId="7D3282B8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files = ('OrderDetails_error.csv')</w:t>
      </w:r>
    </w:p>
    <w:p w14:paraId="15CDD584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ON_ERROR = 'SKIP_FILE_3'; </w:t>
      </w:r>
    </w:p>
    <w:p w14:paraId="1484E86C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</w:t>
      </w:r>
    </w:p>
    <w:p w14:paraId="49D524F1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</w:t>
      </w:r>
    </w:p>
    <w:p w14:paraId="10F703C0" w14:textId="77777777" w:rsidR="004D01D2" w:rsidRPr="004D01D2" w:rsidRDefault="004D01D2" w:rsidP="004D01D2">
      <w:pPr>
        <w:rPr>
          <w:b/>
          <w:bCs/>
          <w:u w:val="single"/>
        </w:rPr>
      </w:pPr>
    </w:p>
    <w:p w14:paraId="6F579A30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>// Creating table</w:t>
      </w:r>
    </w:p>
    <w:p w14:paraId="0EC3218C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>CREATE OR REPLACE TABLE OUR_FIRST_</w:t>
      </w:r>
      <w:proofErr w:type="gramStart"/>
      <w:r w:rsidRPr="004D01D2">
        <w:rPr>
          <w:b/>
          <w:bCs/>
          <w:u w:val="single"/>
        </w:rPr>
        <w:t>DB.PUBLIC.ORDERS</w:t>
      </w:r>
      <w:proofErr w:type="gramEnd"/>
      <w:r w:rsidRPr="004D01D2">
        <w:rPr>
          <w:b/>
          <w:bCs/>
          <w:u w:val="single"/>
        </w:rPr>
        <w:t>_EX (</w:t>
      </w:r>
    </w:p>
    <w:p w14:paraId="6EEA9FF2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ORDER_ID </w:t>
      </w:r>
      <w:proofErr w:type="gramStart"/>
      <w:r w:rsidRPr="004D01D2">
        <w:rPr>
          <w:b/>
          <w:bCs/>
          <w:u w:val="single"/>
        </w:rPr>
        <w:t>VARCHAR(</w:t>
      </w:r>
      <w:proofErr w:type="gramEnd"/>
      <w:r w:rsidRPr="004D01D2">
        <w:rPr>
          <w:b/>
          <w:bCs/>
          <w:u w:val="single"/>
        </w:rPr>
        <w:t>30),</w:t>
      </w:r>
    </w:p>
    <w:p w14:paraId="3A06E792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AMOUNT INT,</w:t>
      </w:r>
    </w:p>
    <w:p w14:paraId="35EEB22B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lastRenderedPageBreak/>
        <w:t xml:space="preserve">    PROFIT INT,</w:t>
      </w:r>
    </w:p>
    <w:p w14:paraId="2135E534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QUANTITY INT,</w:t>
      </w:r>
    </w:p>
    <w:p w14:paraId="2BA6BD9B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CATEGORY </w:t>
      </w:r>
      <w:proofErr w:type="gramStart"/>
      <w:r w:rsidRPr="004D01D2">
        <w:rPr>
          <w:b/>
          <w:bCs/>
          <w:u w:val="single"/>
        </w:rPr>
        <w:t>VARCHAR(</w:t>
      </w:r>
      <w:proofErr w:type="gramEnd"/>
      <w:r w:rsidRPr="004D01D2">
        <w:rPr>
          <w:b/>
          <w:bCs/>
          <w:u w:val="single"/>
        </w:rPr>
        <w:t>30),</w:t>
      </w:r>
    </w:p>
    <w:p w14:paraId="36C4A240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SUBCATEGORY </w:t>
      </w:r>
      <w:proofErr w:type="gramStart"/>
      <w:r w:rsidRPr="004D01D2">
        <w:rPr>
          <w:b/>
          <w:bCs/>
          <w:u w:val="single"/>
        </w:rPr>
        <w:t>VARCHAR(</w:t>
      </w:r>
      <w:proofErr w:type="gramEnd"/>
      <w:r w:rsidRPr="004D01D2">
        <w:rPr>
          <w:b/>
          <w:bCs/>
          <w:u w:val="single"/>
        </w:rPr>
        <w:t xml:space="preserve">30));    </w:t>
      </w:r>
    </w:p>
    <w:p w14:paraId="30913AE8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</w:t>
      </w:r>
    </w:p>
    <w:p w14:paraId="4E8D9EF6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>// Creating schema to keep things organized</w:t>
      </w:r>
    </w:p>
    <w:p w14:paraId="2A18248D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>CREATE OR REPLACE SCHEMA MANAGE_</w:t>
      </w:r>
      <w:proofErr w:type="gramStart"/>
      <w:r w:rsidRPr="004D01D2">
        <w:rPr>
          <w:b/>
          <w:bCs/>
          <w:u w:val="single"/>
        </w:rPr>
        <w:t>DB.file</w:t>
      </w:r>
      <w:proofErr w:type="gramEnd"/>
      <w:r w:rsidRPr="004D01D2">
        <w:rPr>
          <w:b/>
          <w:bCs/>
          <w:u w:val="single"/>
        </w:rPr>
        <w:t>_formats;</w:t>
      </w:r>
    </w:p>
    <w:p w14:paraId="7B3EFF40" w14:textId="77777777" w:rsidR="004D01D2" w:rsidRPr="004D01D2" w:rsidRDefault="004D01D2" w:rsidP="004D01D2">
      <w:pPr>
        <w:rPr>
          <w:b/>
          <w:bCs/>
          <w:u w:val="single"/>
        </w:rPr>
      </w:pPr>
    </w:p>
    <w:p w14:paraId="3AD325C6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>// Creating file format object</w:t>
      </w:r>
    </w:p>
    <w:p w14:paraId="515CE995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>CREATE OR REPLACE file format MANAGE_DB.file_formats.my_file_format;</w:t>
      </w:r>
    </w:p>
    <w:p w14:paraId="7479CBFF" w14:textId="77777777" w:rsidR="004D01D2" w:rsidRPr="004D01D2" w:rsidRDefault="004D01D2" w:rsidP="004D01D2">
      <w:pPr>
        <w:rPr>
          <w:b/>
          <w:bCs/>
          <w:u w:val="single"/>
        </w:rPr>
      </w:pPr>
    </w:p>
    <w:p w14:paraId="7F93F1CA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>// See properties of file format object</w:t>
      </w:r>
    </w:p>
    <w:p w14:paraId="69AFD1D5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>DESC file format MANAGE_DB.file_formats.my_file_format;</w:t>
      </w:r>
    </w:p>
    <w:p w14:paraId="1911D789" w14:textId="77777777" w:rsidR="004D01D2" w:rsidRPr="004D01D2" w:rsidRDefault="004D01D2" w:rsidP="004D01D2">
      <w:pPr>
        <w:rPr>
          <w:b/>
          <w:bCs/>
          <w:u w:val="single"/>
        </w:rPr>
      </w:pPr>
    </w:p>
    <w:p w14:paraId="5C865F9C" w14:textId="77777777" w:rsidR="004D01D2" w:rsidRPr="004D01D2" w:rsidRDefault="004D01D2" w:rsidP="004D01D2">
      <w:pPr>
        <w:rPr>
          <w:b/>
          <w:bCs/>
          <w:u w:val="single"/>
        </w:rPr>
      </w:pPr>
    </w:p>
    <w:p w14:paraId="2A0ED065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// Using file format object in Copy command       </w:t>
      </w:r>
    </w:p>
    <w:p w14:paraId="155D7BAD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>COPY INTO OUR_FIRST_</w:t>
      </w:r>
      <w:proofErr w:type="gramStart"/>
      <w:r w:rsidRPr="004D01D2">
        <w:rPr>
          <w:b/>
          <w:bCs/>
          <w:u w:val="single"/>
        </w:rPr>
        <w:t>DB.PUBLIC.ORDERS</w:t>
      </w:r>
      <w:proofErr w:type="gramEnd"/>
      <w:r w:rsidRPr="004D01D2">
        <w:rPr>
          <w:b/>
          <w:bCs/>
          <w:u w:val="single"/>
        </w:rPr>
        <w:t>_EX</w:t>
      </w:r>
    </w:p>
    <w:p w14:paraId="3E5E4C2D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FROM @MANAGE_DB.external_stages.aws_stage_errorex</w:t>
      </w:r>
    </w:p>
    <w:p w14:paraId="429D3A42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file_format= (FORMAT_NAME=MANAGE_DB.file_formats.my_file_format)</w:t>
      </w:r>
    </w:p>
    <w:p w14:paraId="24D0BCA3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files = ('OrderDetails_error.csv')</w:t>
      </w:r>
    </w:p>
    <w:p w14:paraId="76E177B4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ON_ERROR = 'SKIP_FILE_3'; </w:t>
      </w:r>
    </w:p>
    <w:p w14:paraId="42BA20F6" w14:textId="77777777" w:rsidR="004D01D2" w:rsidRPr="004D01D2" w:rsidRDefault="004D01D2" w:rsidP="004D01D2">
      <w:pPr>
        <w:rPr>
          <w:b/>
          <w:bCs/>
          <w:u w:val="single"/>
        </w:rPr>
      </w:pPr>
    </w:p>
    <w:p w14:paraId="798F5ED9" w14:textId="77777777" w:rsidR="004D01D2" w:rsidRPr="004D01D2" w:rsidRDefault="004D01D2" w:rsidP="004D01D2">
      <w:pPr>
        <w:rPr>
          <w:b/>
          <w:bCs/>
          <w:u w:val="single"/>
        </w:rPr>
      </w:pPr>
    </w:p>
    <w:p w14:paraId="0C3690BD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>// Altering file format object</w:t>
      </w:r>
    </w:p>
    <w:p w14:paraId="245B5756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>ALTER file format MANAGE_DB.file_formats.my_file_format</w:t>
      </w:r>
    </w:p>
    <w:p w14:paraId="5F324C51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SET SKIP_HEADER = 1;</w:t>
      </w:r>
    </w:p>
    <w:p w14:paraId="27A6A39B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</w:t>
      </w:r>
    </w:p>
    <w:p w14:paraId="3EDF4587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// Defining properties on creation of file format object   </w:t>
      </w:r>
    </w:p>
    <w:p w14:paraId="167B2C2E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lastRenderedPageBreak/>
        <w:t>CREATE OR REPLACE file format MANAGE_DB.file_formats.my_file_format</w:t>
      </w:r>
    </w:p>
    <w:p w14:paraId="0E5A95EA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TYPE=JSON,</w:t>
      </w:r>
    </w:p>
    <w:p w14:paraId="4435E423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TIME_FORMAT=AUTO;    </w:t>
      </w:r>
    </w:p>
    <w:p w14:paraId="627DDA0B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</w:t>
      </w:r>
    </w:p>
    <w:p w14:paraId="1122D534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// See properties of file format object    </w:t>
      </w:r>
    </w:p>
    <w:p w14:paraId="0059F360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DESC file format MANAGE_DB.file_formats.my_file_format;   </w:t>
      </w:r>
    </w:p>
    <w:p w14:paraId="15DA684B" w14:textId="77777777" w:rsidR="004D01D2" w:rsidRPr="004D01D2" w:rsidRDefault="004D01D2" w:rsidP="004D01D2">
      <w:pPr>
        <w:rPr>
          <w:b/>
          <w:bCs/>
          <w:u w:val="single"/>
        </w:rPr>
      </w:pPr>
    </w:p>
    <w:p w14:paraId="76DFC47C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</w:t>
      </w:r>
    </w:p>
    <w:p w14:paraId="0181BCF2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// Using file format object in Copy command       </w:t>
      </w:r>
    </w:p>
    <w:p w14:paraId="693A4B2E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>COPY INTO OUR_FIRST_</w:t>
      </w:r>
      <w:proofErr w:type="gramStart"/>
      <w:r w:rsidRPr="004D01D2">
        <w:rPr>
          <w:b/>
          <w:bCs/>
          <w:u w:val="single"/>
        </w:rPr>
        <w:t>DB.PUBLIC.ORDERS</w:t>
      </w:r>
      <w:proofErr w:type="gramEnd"/>
      <w:r w:rsidRPr="004D01D2">
        <w:rPr>
          <w:b/>
          <w:bCs/>
          <w:u w:val="single"/>
        </w:rPr>
        <w:t>_EX</w:t>
      </w:r>
    </w:p>
    <w:p w14:paraId="7C63178C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FROM @MANAGE_DB.external_stages.aws_stage_errorex</w:t>
      </w:r>
    </w:p>
    <w:p w14:paraId="008B5A7D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file_format= (FORMAT_NAME=MANAGE_DB.file_formats.my_file_format)</w:t>
      </w:r>
    </w:p>
    <w:p w14:paraId="7D1B0E00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files = ('OrderDetails_error.csv')</w:t>
      </w:r>
    </w:p>
    <w:p w14:paraId="11F516BB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ON_ERROR = 'SKIP_FILE_3'; </w:t>
      </w:r>
    </w:p>
    <w:p w14:paraId="0275C533" w14:textId="77777777" w:rsidR="004D01D2" w:rsidRPr="004D01D2" w:rsidRDefault="004D01D2" w:rsidP="004D01D2">
      <w:pPr>
        <w:rPr>
          <w:b/>
          <w:bCs/>
          <w:u w:val="single"/>
        </w:rPr>
      </w:pPr>
    </w:p>
    <w:p w14:paraId="7B1AF104" w14:textId="77777777" w:rsidR="004D01D2" w:rsidRPr="004D01D2" w:rsidRDefault="004D01D2" w:rsidP="004D01D2">
      <w:pPr>
        <w:rPr>
          <w:b/>
          <w:bCs/>
          <w:u w:val="single"/>
        </w:rPr>
      </w:pPr>
    </w:p>
    <w:p w14:paraId="539D2F33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>// Altering the type of a file format is not possible</w:t>
      </w:r>
    </w:p>
    <w:p w14:paraId="502894F6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>ALTER file format MANAGE_DB.file_formats.my_file_format</w:t>
      </w:r>
    </w:p>
    <w:p w14:paraId="3FE78E9D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>SET TYPE = CSV;</w:t>
      </w:r>
    </w:p>
    <w:p w14:paraId="3156F06E" w14:textId="77777777" w:rsidR="004D01D2" w:rsidRPr="004D01D2" w:rsidRDefault="004D01D2" w:rsidP="004D01D2">
      <w:pPr>
        <w:rPr>
          <w:b/>
          <w:bCs/>
          <w:u w:val="single"/>
        </w:rPr>
      </w:pPr>
    </w:p>
    <w:p w14:paraId="6F528C2B" w14:textId="77777777" w:rsidR="004D01D2" w:rsidRPr="004D01D2" w:rsidRDefault="004D01D2" w:rsidP="004D01D2">
      <w:pPr>
        <w:rPr>
          <w:b/>
          <w:bCs/>
          <w:u w:val="single"/>
        </w:rPr>
      </w:pPr>
    </w:p>
    <w:p w14:paraId="4CD83027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>// Recreate file format (default = CSV)</w:t>
      </w:r>
    </w:p>
    <w:p w14:paraId="1CBC1C9D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>CREATE OR REPLACE file format MANAGE_DB.file_formats.my_file_format;</w:t>
      </w:r>
    </w:p>
    <w:p w14:paraId="77A281B5" w14:textId="77777777" w:rsidR="004D01D2" w:rsidRPr="004D01D2" w:rsidRDefault="004D01D2" w:rsidP="004D01D2">
      <w:pPr>
        <w:rPr>
          <w:b/>
          <w:bCs/>
          <w:u w:val="single"/>
        </w:rPr>
      </w:pPr>
    </w:p>
    <w:p w14:paraId="3056F251" w14:textId="77777777" w:rsidR="004D01D2" w:rsidRPr="004D01D2" w:rsidRDefault="004D01D2" w:rsidP="004D01D2">
      <w:pPr>
        <w:rPr>
          <w:b/>
          <w:bCs/>
          <w:u w:val="single"/>
        </w:rPr>
      </w:pPr>
    </w:p>
    <w:p w14:paraId="129AE71E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// See properties of file format object    </w:t>
      </w:r>
    </w:p>
    <w:p w14:paraId="5BA12DA2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DESC file format MANAGE_DB.file_formats.my_file_format;   </w:t>
      </w:r>
    </w:p>
    <w:p w14:paraId="5160817B" w14:textId="77777777" w:rsidR="004D01D2" w:rsidRPr="004D01D2" w:rsidRDefault="004D01D2" w:rsidP="004D01D2">
      <w:pPr>
        <w:rPr>
          <w:b/>
          <w:bCs/>
          <w:u w:val="single"/>
        </w:rPr>
      </w:pPr>
    </w:p>
    <w:p w14:paraId="7E543F85" w14:textId="77777777" w:rsidR="004D01D2" w:rsidRPr="004D01D2" w:rsidRDefault="004D01D2" w:rsidP="004D01D2">
      <w:pPr>
        <w:rPr>
          <w:b/>
          <w:bCs/>
          <w:u w:val="single"/>
        </w:rPr>
      </w:pPr>
    </w:p>
    <w:p w14:paraId="0115CA7B" w14:textId="77777777" w:rsidR="004D01D2" w:rsidRPr="004D01D2" w:rsidRDefault="004D01D2" w:rsidP="004D01D2">
      <w:pPr>
        <w:rPr>
          <w:b/>
          <w:bCs/>
          <w:u w:val="single"/>
        </w:rPr>
      </w:pPr>
    </w:p>
    <w:p w14:paraId="3C057938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>// Truncate table</w:t>
      </w:r>
    </w:p>
    <w:p w14:paraId="39083D73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>TRUNCATE table OUR_FIRST_</w:t>
      </w:r>
      <w:proofErr w:type="gramStart"/>
      <w:r w:rsidRPr="004D01D2">
        <w:rPr>
          <w:b/>
          <w:bCs/>
          <w:u w:val="single"/>
        </w:rPr>
        <w:t>DB.PUBLIC.ORDERS</w:t>
      </w:r>
      <w:proofErr w:type="gramEnd"/>
      <w:r w:rsidRPr="004D01D2">
        <w:rPr>
          <w:b/>
          <w:bCs/>
          <w:u w:val="single"/>
        </w:rPr>
        <w:t>_EX;</w:t>
      </w:r>
    </w:p>
    <w:p w14:paraId="0C2A3D7F" w14:textId="77777777" w:rsidR="004D01D2" w:rsidRPr="004D01D2" w:rsidRDefault="004D01D2" w:rsidP="004D01D2">
      <w:pPr>
        <w:rPr>
          <w:b/>
          <w:bCs/>
          <w:u w:val="single"/>
        </w:rPr>
      </w:pPr>
    </w:p>
    <w:p w14:paraId="4B85E703" w14:textId="77777777" w:rsidR="004D01D2" w:rsidRPr="004D01D2" w:rsidRDefault="004D01D2" w:rsidP="004D01D2">
      <w:pPr>
        <w:rPr>
          <w:b/>
          <w:bCs/>
          <w:u w:val="single"/>
        </w:rPr>
      </w:pPr>
    </w:p>
    <w:p w14:paraId="6AFC2891" w14:textId="77777777" w:rsidR="004D01D2" w:rsidRPr="004D01D2" w:rsidRDefault="004D01D2" w:rsidP="004D01D2">
      <w:pPr>
        <w:rPr>
          <w:b/>
          <w:bCs/>
          <w:u w:val="single"/>
        </w:rPr>
      </w:pPr>
    </w:p>
    <w:p w14:paraId="66AD31A4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// Overwriting properties of file format object      </w:t>
      </w:r>
    </w:p>
    <w:p w14:paraId="1D56613C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>COPY INTO OUR_FIRST_</w:t>
      </w:r>
      <w:proofErr w:type="gramStart"/>
      <w:r w:rsidRPr="004D01D2">
        <w:rPr>
          <w:b/>
          <w:bCs/>
          <w:u w:val="single"/>
        </w:rPr>
        <w:t>DB.PUBLIC.ORDERS</w:t>
      </w:r>
      <w:proofErr w:type="gramEnd"/>
      <w:r w:rsidRPr="004D01D2">
        <w:rPr>
          <w:b/>
          <w:bCs/>
          <w:u w:val="single"/>
        </w:rPr>
        <w:t>_EX</w:t>
      </w:r>
    </w:p>
    <w:p w14:paraId="15DCE98E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</w:t>
      </w:r>
      <w:proofErr w:type="gramStart"/>
      <w:r w:rsidRPr="004D01D2">
        <w:rPr>
          <w:b/>
          <w:bCs/>
          <w:u w:val="single"/>
        </w:rPr>
        <w:t>FROM  @</w:t>
      </w:r>
      <w:proofErr w:type="gramEnd"/>
      <w:r w:rsidRPr="004D01D2">
        <w:rPr>
          <w:b/>
          <w:bCs/>
          <w:u w:val="single"/>
        </w:rPr>
        <w:t>MANAGE_DB.external_stages.aws_stage_errorex</w:t>
      </w:r>
    </w:p>
    <w:p w14:paraId="56F8AD3F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file_format = (FORMAT_NAME= MANAGE_DB.file_formats.my_file_</w:t>
      </w:r>
      <w:proofErr w:type="gramStart"/>
      <w:r w:rsidRPr="004D01D2">
        <w:rPr>
          <w:b/>
          <w:bCs/>
          <w:u w:val="single"/>
        </w:rPr>
        <w:t>format  field</w:t>
      </w:r>
      <w:proofErr w:type="gramEnd"/>
      <w:r w:rsidRPr="004D01D2">
        <w:rPr>
          <w:b/>
          <w:bCs/>
          <w:u w:val="single"/>
        </w:rPr>
        <w:t>_delimiter = ',' skip_header=1 )</w:t>
      </w:r>
    </w:p>
    <w:p w14:paraId="1D1B40BA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files = ('OrderDetails_error.csv')</w:t>
      </w:r>
    </w:p>
    <w:p w14:paraId="398ED632" w14:textId="77777777" w:rsidR="004D01D2" w:rsidRPr="004D01D2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 xml:space="preserve">    ON_ERROR = 'SKIP_FILE_3'; </w:t>
      </w:r>
    </w:p>
    <w:p w14:paraId="37BBFF9A" w14:textId="77777777" w:rsidR="004D01D2" w:rsidRPr="004D01D2" w:rsidRDefault="004D01D2" w:rsidP="004D01D2">
      <w:pPr>
        <w:rPr>
          <w:b/>
          <w:bCs/>
          <w:u w:val="single"/>
        </w:rPr>
      </w:pPr>
    </w:p>
    <w:p w14:paraId="501B36D1" w14:textId="42497CB4" w:rsidR="007F087F" w:rsidRDefault="004D01D2" w:rsidP="004D01D2">
      <w:pPr>
        <w:rPr>
          <w:b/>
          <w:bCs/>
          <w:u w:val="single"/>
        </w:rPr>
      </w:pPr>
      <w:r w:rsidRPr="004D01D2">
        <w:rPr>
          <w:b/>
          <w:bCs/>
          <w:u w:val="single"/>
        </w:rPr>
        <w:t>DESC STAGE MANAGE_DB.external_stages.aws_stage_errorex;</w:t>
      </w:r>
    </w:p>
    <w:p w14:paraId="10B08B9B" w14:textId="77777777" w:rsidR="009E7E0C" w:rsidRDefault="009E7E0C" w:rsidP="004D01D2">
      <w:pPr>
        <w:rPr>
          <w:b/>
          <w:bCs/>
          <w:u w:val="single"/>
        </w:rPr>
      </w:pPr>
    </w:p>
    <w:p w14:paraId="729EF0D8" w14:textId="60350687" w:rsidR="009E7E0C" w:rsidRDefault="009E7E0C" w:rsidP="004D01D2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Example </w:t>
      </w:r>
      <w:proofErr w:type="gramStart"/>
      <w:r>
        <w:rPr>
          <w:b/>
          <w:bCs/>
          <w:u w:val="single"/>
        </w:rPr>
        <w:t>1:-</w:t>
      </w:r>
      <w:proofErr w:type="gramEnd"/>
    </w:p>
    <w:p w14:paraId="782FD311" w14:textId="77777777" w:rsidR="009E7E0C" w:rsidRPr="009E7E0C" w:rsidRDefault="009E7E0C" w:rsidP="009E7E0C">
      <w:pPr>
        <w:rPr>
          <w:b/>
          <w:bCs/>
          <w:u w:val="single"/>
        </w:rPr>
      </w:pPr>
      <w:r w:rsidRPr="009E7E0C">
        <w:rPr>
          <w:b/>
          <w:bCs/>
          <w:u w:val="single"/>
        </w:rPr>
        <w:t>---- Assignment - Create file format &amp; load data ----</w:t>
      </w:r>
    </w:p>
    <w:p w14:paraId="5DC132A1" w14:textId="77777777" w:rsidR="009E7E0C" w:rsidRPr="009E7E0C" w:rsidRDefault="009E7E0C" w:rsidP="009E7E0C">
      <w:pPr>
        <w:rPr>
          <w:b/>
          <w:bCs/>
          <w:u w:val="single"/>
        </w:rPr>
      </w:pPr>
      <w:r w:rsidRPr="009E7E0C">
        <w:rPr>
          <w:b/>
          <w:bCs/>
          <w:u w:val="single"/>
        </w:rPr>
        <w:t xml:space="preserve"> </w:t>
      </w:r>
    </w:p>
    <w:p w14:paraId="57C02347" w14:textId="77777777" w:rsidR="009E7E0C" w:rsidRPr="009E7E0C" w:rsidRDefault="009E7E0C" w:rsidP="009E7E0C">
      <w:pPr>
        <w:rPr>
          <w:b/>
          <w:bCs/>
          <w:u w:val="single"/>
        </w:rPr>
      </w:pPr>
      <w:r w:rsidRPr="009E7E0C">
        <w:rPr>
          <w:b/>
          <w:bCs/>
          <w:u w:val="single"/>
        </w:rPr>
        <w:t>-- create stage object</w:t>
      </w:r>
    </w:p>
    <w:p w14:paraId="01163E01" w14:textId="77777777" w:rsidR="009E7E0C" w:rsidRPr="009E7E0C" w:rsidRDefault="009E7E0C" w:rsidP="009E7E0C">
      <w:pPr>
        <w:rPr>
          <w:b/>
          <w:bCs/>
          <w:u w:val="single"/>
        </w:rPr>
      </w:pPr>
      <w:r w:rsidRPr="009E7E0C">
        <w:rPr>
          <w:b/>
          <w:bCs/>
          <w:u w:val="single"/>
        </w:rPr>
        <w:t>CREATE OR REPLACE STAGE EXERCISE_DB.public.aws_stage</w:t>
      </w:r>
    </w:p>
    <w:p w14:paraId="4D554C5B" w14:textId="77777777" w:rsidR="009E7E0C" w:rsidRPr="009E7E0C" w:rsidRDefault="009E7E0C" w:rsidP="009E7E0C">
      <w:pPr>
        <w:rPr>
          <w:b/>
          <w:bCs/>
          <w:u w:val="single"/>
        </w:rPr>
      </w:pPr>
      <w:r w:rsidRPr="009E7E0C">
        <w:rPr>
          <w:b/>
          <w:bCs/>
          <w:u w:val="single"/>
        </w:rPr>
        <w:t xml:space="preserve">    url='s3://snowflake-assignments-mc/fileformat';</w:t>
      </w:r>
    </w:p>
    <w:p w14:paraId="5C5F2E67" w14:textId="77777777" w:rsidR="009E7E0C" w:rsidRPr="009E7E0C" w:rsidRDefault="009E7E0C" w:rsidP="009E7E0C">
      <w:pPr>
        <w:rPr>
          <w:b/>
          <w:bCs/>
          <w:u w:val="single"/>
        </w:rPr>
      </w:pPr>
    </w:p>
    <w:p w14:paraId="4A840793" w14:textId="77777777" w:rsidR="009E7E0C" w:rsidRPr="009E7E0C" w:rsidRDefault="009E7E0C" w:rsidP="009E7E0C">
      <w:pPr>
        <w:rPr>
          <w:b/>
          <w:bCs/>
          <w:u w:val="single"/>
        </w:rPr>
      </w:pPr>
      <w:r w:rsidRPr="009E7E0C">
        <w:rPr>
          <w:b/>
          <w:bCs/>
          <w:u w:val="single"/>
        </w:rPr>
        <w:t>-- List files in stage</w:t>
      </w:r>
    </w:p>
    <w:p w14:paraId="46236A4B" w14:textId="77777777" w:rsidR="009E7E0C" w:rsidRPr="009E7E0C" w:rsidRDefault="009E7E0C" w:rsidP="009E7E0C">
      <w:pPr>
        <w:rPr>
          <w:b/>
          <w:bCs/>
          <w:u w:val="single"/>
        </w:rPr>
      </w:pPr>
      <w:r w:rsidRPr="009E7E0C">
        <w:rPr>
          <w:b/>
          <w:bCs/>
          <w:u w:val="single"/>
        </w:rPr>
        <w:t>LIST @EXERCISE_DB.public.aws_stage;</w:t>
      </w:r>
    </w:p>
    <w:p w14:paraId="57B19B8E" w14:textId="77777777" w:rsidR="009E7E0C" w:rsidRPr="009E7E0C" w:rsidRDefault="009E7E0C" w:rsidP="009E7E0C">
      <w:pPr>
        <w:rPr>
          <w:b/>
          <w:bCs/>
          <w:u w:val="single"/>
        </w:rPr>
      </w:pPr>
    </w:p>
    <w:p w14:paraId="53A98E65" w14:textId="77777777" w:rsidR="009E7E0C" w:rsidRPr="009E7E0C" w:rsidRDefault="009E7E0C" w:rsidP="009E7E0C">
      <w:pPr>
        <w:rPr>
          <w:b/>
          <w:bCs/>
          <w:u w:val="single"/>
        </w:rPr>
      </w:pPr>
      <w:r w:rsidRPr="009E7E0C">
        <w:rPr>
          <w:b/>
          <w:bCs/>
          <w:u w:val="single"/>
        </w:rPr>
        <w:t>-- create file format object</w:t>
      </w:r>
    </w:p>
    <w:p w14:paraId="2AC8A38A" w14:textId="77777777" w:rsidR="009E7E0C" w:rsidRPr="009E7E0C" w:rsidRDefault="009E7E0C" w:rsidP="009E7E0C">
      <w:pPr>
        <w:rPr>
          <w:b/>
          <w:bCs/>
          <w:u w:val="single"/>
        </w:rPr>
      </w:pPr>
      <w:r w:rsidRPr="009E7E0C">
        <w:rPr>
          <w:b/>
          <w:bCs/>
          <w:u w:val="single"/>
        </w:rPr>
        <w:lastRenderedPageBreak/>
        <w:t>CREATE OR REPLACE FILE FORMAT EXERCISE_DB.public.aws_fileformat</w:t>
      </w:r>
    </w:p>
    <w:p w14:paraId="6E36BFB8" w14:textId="77777777" w:rsidR="009E7E0C" w:rsidRPr="009E7E0C" w:rsidRDefault="009E7E0C" w:rsidP="009E7E0C">
      <w:pPr>
        <w:rPr>
          <w:b/>
          <w:bCs/>
          <w:u w:val="single"/>
        </w:rPr>
      </w:pPr>
      <w:r w:rsidRPr="009E7E0C">
        <w:rPr>
          <w:b/>
          <w:bCs/>
          <w:u w:val="single"/>
        </w:rPr>
        <w:t>TYPE = CSV</w:t>
      </w:r>
    </w:p>
    <w:p w14:paraId="4565E6D6" w14:textId="77777777" w:rsidR="009E7E0C" w:rsidRPr="009E7E0C" w:rsidRDefault="009E7E0C" w:rsidP="009E7E0C">
      <w:pPr>
        <w:rPr>
          <w:b/>
          <w:bCs/>
          <w:u w:val="single"/>
        </w:rPr>
      </w:pPr>
      <w:r w:rsidRPr="009E7E0C">
        <w:rPr>
          <w:b/>
          <w:bCs/>
          <w:u w:val="single"/>
        </w:rPr>
        <w:t>FIELD_DELIMITER='|'</w:t>
      </w:r>
    </w:p>
    <w:p w14:paraId="71557648" w14:textId="77777777" w:rsidR="009E7E0C" w:rsidRPr="009E7E0C" w:rsidRDefault="009E7E0C" w:rsidP="009E7E0C">
      <w:pPr>
        <w:rPr>
          <w:b/>
          <w:bCs/>
          <w:u w:val="single"/>
        </w:rPr>
      </w:pPr>
      <w:r w:rsidRPr="009E7E0C">
        <w:rPr>
          <w:b/>
          <w:bCs/>
          <w:u w:val="single"/>
        </w:rPr>
        <w:t>SKIP_HEADER=1;</w:t>
      </w:r>
    </w:p>
    <w:p w14:paraId="76A7A07D" w14:textId="77777777" w:rsidR="009E7E0C" w:rsidRPr="009E7E0C" w:rsidRDefault="009E7E0C" w:rsidP="009E7E0C">
      <w:pPr>
        <w:rPr>
          <w:b/>
          <w:bCs/>
          <w:u w:val="single"/>
        </w:rPr>
      </w:pPr>
    </w:p>
    <w:p w14:paraId="17C4D0D3" w14:textId="77777777" w:rsidR="009E7E0C" w:rsidRPr="009E7E0C" w:rsidRDefault="009E7E0C" w:rsidP="009E7E0C">
      <w:pPr>
        <w:rPr>
          <w:b/>
          <w:bCs/>
          <w:u w:val="single"/>
        </w:rPr>
      </w:pPr>
      <w:r w:rsidRPr="009E7E0C">
        <w:rPr>
          <w:b/>
          <w:bCs/>
          <w:u w:val="single"/>
        </w:rPr>
        <w:t xml:space="preserve">-- Load the data </w:t>
      </w:r>
    </w:p>
    <w:p w14:paraId="748BFA67" w14:textId="77777777" w:rsidR="009E7E0C" w:rsidRPr="009E7E0C" w:rsidRDefault="009E7E0C" w:rsidP="009E7E0C">
      <w:pPr>
        <w:rPr>
          <w:b/>
          <w:bCs/>
          <w:u w:val="single"/>
        </w:rPr>
      </w:pPr>
      <w:r w:rsidRPr="009E7E0C">
        <w:rPr>
          <w:b/>
          <w:bCs/>
          <w:u w:val="single"/>
        </w:rPr>
        <w:t>COPY INTO EXERCISE_</w:t>
      </w:r>
      <w:proofErr w:type="gramStart"/>
      <w:r w:rsidRPr="009E7E0C">
        <w:rPr>
          <w:b/>
          <w:bCs/>
          <w:u w:val="single"/>
        </w:rPr>
        <w:t>DB.PUBLIC.CUSTOMERS</w:t>
      </w:r>
      <w:proofErr w:type="gramEnd"/>
    </w:p>
    <w:p w14:paraId="391233C2" w14:textId="77777777" w:rsidR="009E7E0C" w:rsidRPr="009E7E0C" w:rsidRDefault="009E7E0C" w:rsidP="009E7E0C">
      <w:pPr>
        <w:rPr>
          <w:b/>
          <w:bCs/>
          <w:u w:val="single"/>
        </w:rPr>
      </w:pPr>
      <w:r w:rsidRPr="009E7E0C">
        <w:rPr>
          <w:b/>
          <w:bCs/>
          <w:u w:val="single"/>
        </w:rPr>
        <w:t xml:space="preserve">    FROM @aws_stage</w:t>
      </w:r>
    </w:p>
    <w:p w14:paraId="0A587A83" w14:textId="77777777" w:rsidR="009E7E0C" w:rsidRPr="009E7E0C" w:rsidRDefault="009E7E0C" w:rsidP="009E7E0C">
      <w:pPr>
        <w:rPr>
          <w:b/>
          <w:bCs/>
          <w:u w:val="single"/>
        </w:rPr>
      </w:pPr>
      <w:r w:rsidRPr="009E7E0C">
        <w:rPr>
          <w:b/>
          <w:bCs/>
          <w:u w:val="single"/>
        </w:rPr>
        <w:t xml:space="preserve">      file_format= (FORMAT_NAME=EXERCISE_DB.public.aws_fileformat)</w:t>
      </w:r>
    </w:p>
    <w:p w14:paraId="7F60AFAE" w14:textId="77777777" w:rsidR="009E7E0C" w:rsidRPr="009E7E0C" w:rsidRDefault="009E7E0C" w:rsidP="009E7E0C">
      <w:pPr>
        <w:rPr>
          <w:b/>
          <w:bCs/>
          <w:u w:val="single"/>
        </w:rPr>
      </w:pPr>
      <w:r w:rsidRPr="009E7E0C">
        <w:rPr>
          <w:b/>
          <w:bCs/>
          <w:u w:val="single"/>
        </w:rPr>
        <w:t xml:space="preserve">      </w:t>
      </w:r>
    </w:p>
    <w:p w14:paraId="3B4099FA" w14:textId="77777777" w:rsidR="009E7E0C" w:rsidRPr="009E7E0C" w:rsidRDefault="009E7E0C" w:rsidP="009E7E0C">
      <w:pPr>
        <w:rPr>
          <w:b/>
          <w:bCs/>
          <w:u w:val="single"/>
        </w:rPr>
      </w:pPr>
      <w:r w:rsidRPr="009E7E0C">
        <w:rPr>
          <w:b/>
          <w:bCs/>
          <w:u w:val="single"/>
        </w:rPr>
        <w:t>-- Alternative</w:t>
      </w:r>
    </w:p>
    <w:p w14:paraId="385FD7B9" w14:textId="77777777" w:rsidR="009E7E0C" w:rsidRPr="009E7E0C" w:rsidRDefault="009E7E0C" w:rsidP="009E7E0C">
      <w:pPr>
        <w:rPr>
          <w:b/>
          <w:bCs/>
          <w:u w:val="single"/>
        </w:rPr>
      </w:pPr>
      <w:r w:rsidRPr="009E7E0C">
        <w:rPr>
          <w:b/>
          <w:bCs/>
          <w:u w:val="single"/>
        </w:rPr>
        <w:t>COPY INTO EXERCISE_</w:t>
      </w:r>
      <w:proofErr w:type="gramStart"/>
      <w:r w:rsidRPr="009E7E0C">
        <w:rPr>
          <w:b/>
          <w:bCs/>
          <w:u w:val="single"/>
        </w:rPr>
        <w:t>DB.PUBLIC.CUSTOMERS</w:t>
      </w:r>
      <w:proofErr w:type="gramEnd"/>
    </w:p>
    <w:p w14:paraId="4FE3AE1F" w14:textId="77777777" w:rsidR="009E7E0C" w:rsidRPr="009E7E0C" w:rsidRDefault="009E7E0C" w:rsidP="009E7E0C">
      <w:pPr>
        <w:rPr>
          <w:b/>
          <w:bCs/>
          <w:u w:val="single"/>
        </w:rPr>
      </w:pPr>
      <w:r w:rsidRPr="009E7E0C">
        <w:rPr>
          <w:b/>
          <w:bCs/>
          <w:u w:val="single"/>
        </w:rPr>
        <w:t xml:space="preserve">    FROM @aws_stage</w:t>
      </w:r>
    </w:p>
    <w:p w14:paraId="6C9BB3E6" w14:textId="77777777" w:rsidR="009E7E0C" w:rsidRDefault="009E7E0C" w:rsidP="009E7E0C">
      <w:pPr>
        <w:rPr>
          <w:b/>
          <w:bCs/>
          <w:u w:val="single"/>
        </w:rPr>
      </w:pPr>
      <w:r w:rsidRPr="009E7E0C">
        <w:rPr>
          <w:b/>
          <w:bCs/>
          <w:u w:val="single"/>
        </w:rPr>
        <w:t xml:space="preserve">      file_format= EXERCISE_DB.public.aws_fileformat</w:t>
      </w:r>
    </w:p>
    <w:p w14:paraId="071DC3CD" w14:textId="77777777" w:rsidR="00FD16A5" w:rsidRDefault="00FD16A5" w:rsidP="009E7E0C">
      <w:pPr>
        <w:rPr>
          <w:b/>
          <w:bCs/>
          <w:u w:val="single"/>
        </w:rPr>
      </w:pPr>
    </w:p>
    <w:p w14:paraId="786D731A" w14:textId="19D6C8C3" w:rsidR="00FD16A5" w:rsidRDefault="00662FB7" w:rsidP="009E7E0C">
      <w:pPr>
        <w:rPr>
          <w:b/>
          <w:bCs/>
          <w:sz w:val="32"/>
          <w:szCs w:val="32"/>
          <w:u w:val="single"/>
        </w:rPr>
      </w:pPr>
      <w:r w:rsidRPr="00E85F8F">
        <w:rPr>
          <w:b/>
          <w:bCs/>
          <w:sz w:val="32"/>
          <w:szCs w:val="32"/>
          <w:highlight w:val="yellow"/>
          <w:u w:val="single"/>
        </w:rPr>
        <w:t xml:space="preserve">Copy </w:t>
      </w:r>
      <w:proofErr w:type="gramStart"/>
      <w:r w:rsidRPr="00E85F8F">
        <w:rPr>
          <w:b/>
          <w:bCs/>
          <w:sz w:val="32"/>
          <w:szCs w:val="32"/>
          <w:highlight w:val="yellow"/>
          <w:u w:val="single"/>
        </w:rPr>
        <w:t>Options</w:t>
      </w:r>
      <w:r w:rsidR="00E85F8F">
        <w:rPr>
          <w:b/>
          <w:bCs/>
          <w:sz w:val="32"/>
          <w:szCs w:val="32"/>
          <w:u w:val="single"/>
        </w:rPr>
        <w:t xml:space="preserve"> :</w:t>
      </w:r>
      <w:proofErr w:type="gramEnd"/>
      <w:r w:rsidR="00E85F8F">
        <w:rPr>
          <w:b/>
          <w:bCs/>
          <w:sz w:val="32"/>
          <w:szCs w:val="32"/>
          <w:u w:val="single"/>
        </w:rPr>
        <w:t>-</w:t>
      </w:r>
    </w:p>
    <w:p w14:paraId="18CC7EEB" w14:textId="5181BABB" w:rsidR="003D1522" w:rsidRDefault="003D1522" w:rsidP="009E7E0C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8E565DB" wp14:editId="6FB07376">
            <wp:extent cx="5731510" cy="3223895"/>
            <wp:effectExtent l="0" t="0" r="2540" b="0"/>
            <wp:docPr id="1168259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594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3320" w14:textId="000E2A8E" w:rsidR="00E25D2C" w:rsidRDefault="00E25D2C" w:rsidP="009E7E0C">
      <w:pPr>
        <w:rPr>
          <w:b/>
          <w:bCs/>
          <w:sz w:val="32"/>
          <w:szCs w:val="32"/>
          <w:u w:val="single"/>
        </w:rPr>
      </w:pPr>
      <w:r w:rsidRPr="0085443A">
        <w:rPr>
          <w:b/>
          <w:bCs/>
          <w:sz w:val="32"/>
          <w:szCs w:val="32"/>
          <w:highlight w:val="yellow"/>
          <w:u w:val="single"/>
        </w:rPr>
        <w:t>Vald</w:t>
      </w:r>
      <w:r w:rsidR="0085443A" w:rsidRPr="0085443A">
        <w:rPr>
          <w:b/>
          <w:bCs/>
          <w:sz w:val="32"/>
          <w:szCs w:val="32"/>
          <w:highlight w:val="yellow"/>
          <w:u w:val="single"/>
        </w:rPr>
        <w:t>a</w:t>
      </w:r>
      <w:r w:rsidRPr="0085443A">
        <w:rPr>
          <w:b/>
          <w:bCs/>
          <w:sz w:val="32"/>
          <w:szCs w:val="32"/>
          <w:highlight w:val="yellow"/>
          <w:u w:val="single"/>
        </w:rPr>
        <w:t xml:space="preserve">ition </w:t>
      </w:r>
      <w:r w:rsidR="0085443A" w:rsidRPr="0085443A">
        <w:rPr>
          <w:b/>
          <w:bCs/>
          <w:sz w:val="32"/>
          <w:szCs w:val="32"/>
          <w:highlight w:val="yellow"/>
          <w:u w:val="single"/>
        </w:rPr>
        <w:t>Mode</w:t>
      </w:r>
    </w:p>
    <w:p w14:paraId="5914F19D" w14:textId="02C65A13" w:rsidR="0085443A" w:rsidRDefault="00154DE5" w:rsidP="009E7E0C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E7A3B29" wp14:editId="600E5A60">
            <wp:extent cx="5731510" cy="3223895"/>
            <wp:effectExtent l="0" t="0" r="2540" b="0"/>
            <wp:docPr id="170348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838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C22B" w14:textId="77777777" w:rsidR="0046723E" w:rsidRDefault="0046723E" w:rsidP="009E7E0C">
      <w:pPr>
        <w:rPr>
          <w:b/>
          <w:bCs/>
          <w:sz w:val="32"/>
          <w:szCs w:val="32"/>
          <w:u w:val="single"/>
        </w:rPr>
      </w:pPr>
    </w:p>
    <w:p w14:paraId="03C772C8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>---- VALIDATION_MODE ----</w:t>
      </w:r>
    </w:p>
    <w:p w14:paraId="158B2199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>// Prepare database &amp; table</w:t>
      </w:r>
    </w:p>
    <w:p w14:paraId="1594B43D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>CREATE OR REPLACE DATABASE COPY_DB;</w:t>
      </w:r>
    </w:p>
    <w:p w14:paraId="04D350D8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</w:p>
    <w:p w14:paraId="39D1294A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</w:p>
    <w:p w14:paraId="2829C5EA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CREATE OR REPLACE </w:t>
      </w:r>
      <w:proofErr w:type="gramStart"/>
      <w:r w:rsidRPr="0046723E">
        <w:rPr>
          <w:b/>
          <w:bCs/>
          <w:sz w:val="32"/>
          <w:szCs w:val="32"/>
          <w:u w:val="single"/>
        </w:rPr>
        <w:t>TABLE  COPY</w:t>
      </w:r>
      <w:proofErr w:type="gramEnd"/>
      <w:r w:rsidRPr="0046723E">
        <w:rPr>
          <w:b/>
          <w:bCs/>
          <w:sz w:val="32"/>
          <w:szCs w:val="32"/>
          <w:u w:val="single"/>
        </w:rPr>
        <w:t>_DB.PUBLIC.ORDERS (</w:t>
      </w:r>
    </w:p>
    <w:p w14:paraId="659A672A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ORDER_ID </w:t>
      </w:r>
      <w:proofErr w:type="gramStart"/>
      <w:r w:rsidRPr="0046723E">
        <w:rPr>
          <w:b/>
          <w:bCs/>
          <w:sz w:val="32"/>
          <w:szCs w:val="32"/>
          <w:u w:val="single"/>
        </w:rPr>
        <w:t>VARCHAR(</w:t>
      </w:r>
      <w:proofErr w:type="gramEnd"/>
      <w:r w:rsidRPr="0046723E">
        <w:rPr>
          <w:b/>
          <w:bCs/>
          <w:sz w:val="32"/>
          <w:szCs w:val="32"/>
          <w:u w:val="single"/>
        </w:rPr>
        <w:t>30),</w:t>
      </w:r>
    </w:p>
    <w:p w14:paraId="6F74A932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AMOUNT </w:t>
      </w:r>
      <w:proofErr w:type="gramStart"/>
      <w:r w:rsidRPr="0046723E">
        <w:rPr>
          <w:b/>
          <w:bCs/>
          <w:sz w:val="32"/>
          <w:szCs w:val="32"/>
          <w:u w:val="single"/>
        </w:rPr>
        <w:t>VARCHAR(</w:t>
      </w:r>
      <w:proofErr w:type="gramEnd"/>
      <w:r w:rsidRPr="0046723E">
        <w:rPr>
          <w:b/>
          <w:bCs/>
          <w:sz w:val="32"/>
          <w:szCs w:val="32"/>
          <w:u w:val="single"/>
        </w:rPr>
        <w:t>30),</w:t>
      </w:r>
    </w:p>
    <w:p w14:paraId="698BD56D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PROFIT INT,</w:t>
      </w:r>
    </w:p>
    <w:p w14:paraId="3487B6F3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QUANTITY INT,</w:t>
      </w:r>
    </w:p>
    <w:p w14:paraId="558267E3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CATEGORY </w:t>
      </w:r>
      <w:proofErr w:type="gramStart"/>
      <w:r w:rsidRPr="0046723E">
        <w:rPr>
          <w:b/>
          <w:bCs/>
          <w:sz w:val="32"/>
          <w:szCs w:val="32"/>
          <w:u w:val="single"/>
        </w:rPr>
        <w:t>VARCHAR(</w:t>
      </w:r>
      <w:proofErr w:type="gramEnd"/>
      <w:r w:rsidRPr="0046723E">
        <w:rPr>
          <w:b/>
          <w:bCs/>
          <w:sz w:val="32"/>
          <w:szCs w:val="32"/>
          <w:u w:val="single"/>
        </w:rPr>
        <w:t>30),</w:t>
      </w:r>
    </w:p>
    <w:p w14:paraId="06D8409E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SUBCATEGORY </w:t>
      </w:r>
      <w:proofErr w:type="gramStart"/>
      <w:r w:rsidRPr="0046723E">
        <w:rPr>
          <w:b/>
          <w:bCs/>
          <w:sz w:val="32"/>
          <w:szCs w:val="32"/>
          <w:u w:val="single"/>
        </w:rPr>
        <w:t>VARCHAR(</w:t>
      </w:r>
      <w:proofErr w:type="gramEnd"/>
      <w:r w:rsidRPr="0046723E">
        <w:rPr>
          <w:b/>
          <w:bCs/>
          <w:sz w:val="32"/>
          <w:szCs w:val="32"/>
          <w:u w:val="single"/>
        </w:rPr>
        <w:t>30));</w:t>
      </w:r>
    </w:p>
    <w:p w14:paraId="31339603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</w:p>
    <w:p w14:paraId="230EB5CD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lastRenderedPageBreak/>
        <w:t>// Prepare stage object</w:t>
      </w:r>
    </w:p>
    <w:p w14:paraId="0661429B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>CREATE OR REPLACE STAGE COPY_DB.PUBLIC.aws_stage_copy</w:t>
      </w:r>
    </w:p>
    <w:p w14:paraId="5C44F293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url='s3://snowflakebucket-copyoption/size/';</w:t>
      </w:r>
    </w:p>
    <w:p w14:paraId="5C1AC911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</w:t>
      </w:r>
    </w:p>
    <w:p w14:paraId="0AA07EF3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>LIST @COPY_DB.PUBLIC.aws_stage_copy;</w:t>
      </w:r>
    </w:p>
    <w:p w14:paraId="4A32E7B9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</w:t>
      </w:r>
    </w:p>
    <w:p w14:paraId="1DF08DEF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</w:t>
      </w:r>
    </w:p>
    <w:p w14:paraId="3081C89E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//Load data using copy command</w:t>
      </w:r>
    </w:p>
    <w:p w14:paraId="7DFA111D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>COPY INTO COPY_</w:t>
      </w:r>
      <w:proofErr w:type="gramStart"/>
      <w:r w:rsidRPr="0046723E">
        <w:rPr>
          <w:b/>
          <w:bCs/>
          <w:sz w:val="32"/>
          <w:szCs w:val="32"/>
          <w:u w:val="single"/>
        </w:rPr>
        <w:t>DB.PUBLIC.ORDERS</w:t>
      </w:r>
      <w:proofErr w:type="gramEnd"/>
    </w:p>
    <w:p w14:paraId="7D6F7CD1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FROM @aws_stage_copy</w:t>
      </w:r>
    </w:p>
    <w:p w14:paraId="391464B9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file_format= (type = csv field_delimiter=',' skip_header=1)</w:t>
      </w:r>
    </w:p>
    <w:p w14:paraId="5E68DE5A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pattern=</w:t>
      </w:r>
      <w:proofErr w:type="gramStart"/>
      <w:r w:rsidRPr="0046723E">
        <w:rPr>
          <w:b/>
          <w:bCs/>
          <w:sz w:val="32"/>
          <w:szCs w:val="32"/>
          <w:u w:val="single"/>
        </w:rPr>
        <w:t>'.*</w:t>
      </w:r>
      <w:proofErr w:type="gramEnd"/>
      <w:r w:rsidRPr="0046723E">
        <w:rPr>
          <w:b/>
          <w:bCs/>
          <w:sz w:val="32"/>
          <w:szCs w:val="32"/>
          <w:u w:val="single"/>
        </w:rPr>
        <w:t>Order.*'</w:t>
      </w:r>
    </w:p>
    <w:p w14:paraId="78271808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VALIDATION_MODE = RETURN_ERRORS;</w:t>
      </w:r>
    </w:p>
    <w:p w14:paraId="0ED1D5FB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</w:t>
      </w:r>
    </w:p>
    <w:p w14:paraId="230AC764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SELECT * FROM ORDERS;    </w:t>
      </w:r>
    </w:p>
    <w:p w14:paraId="6F900C8F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</w:t>
      </w:r>
    </w:p>
    <w:p w14:paraId="043EC3DD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>COPY INTO COPY_</w:t>
      </w:r>
      <w:proofErr w:type="gramStart"/>
      <w:r w:rsidRPr="0046723E">
        <w:rPr>
          <w:b/>
          <w:bCs/>
          <w:sz w:val="32"/>
          <w:szCs w:val="32"/>
          <w:u w:val="single"/>
        </w:rPr>
        <w:t>DB.PUBLIC.ORDERS</w:t>
      </w:r>
      <w:proofErr w:type="gramEnd"/>
    </w:p>
    <w:p w14:paraId="76EC96C6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FROM @aws_stage_copy</w:t>
      </w:r>
    </w:p>
    <w:p w14:paraId="6D61318C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file_format= (type = csv field_delimiter=',' skip_header=1)</w:t>
      </w:r>
    </w:p>
    <w:p w14:paraId="44B6BF5F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pattern=</w:t>
      </w:r>
      <w:proofErr w:type="gramStart"/>
      <w:r w:rsidRPr="0046723E">
        <w:rPr>
          <w:b/>
          <w:bCs/>
          <w:sz w:val="32"/>
          <w:szCs w:val="32"/>
          <w:u w:val="single"/>
        </w:rPr>
        <w:t>'.*</w:t>
      </w:r>
      <w:proofErr w:type="gramEnd"/>
      <w:r w:rsidRPr="0046723E">
        <w:rPr>
          <w:b/>
          <w:bCs/>
          <w:sz w:val="32"/>
          <w:szCs w:val="32"/>
          <w:u w:val="single"/>
        </w:rPr>
        <w:t>Order.*'</w:t>
      </w:r>
    </w:p>
    <w:p w14:paraId="31D86E90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VALIDATION_MODE = RETURN_5_</w:t>
      </w:r>
      <w:proofErr w:type="gramStart"/>
      <w:r w:rsidRPr="0046723E">
        <w:rPr>
          <w:b/>
          <w:bCs/>
          <w:sz w:val="32"/>
          <w:szCs w:val="32"/>
          <w:u w:val="single"/>
        </w:rPr>
        <w:t>ROWS ;</w:t>
      </w:r>
      <w:proofErr w:type="gramEnd"/>
    </w:p>
    <w:p w14:paraId="571655FD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</w:p>
    <w:p w14:paraId="0EEDB649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</w:p>
    <w:p w14:paraId="5076CD29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</w:p>
    <w:p w14:paraId="78A97209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>--- Use files with errors ---</w:t>
      </w:r>
    </w:p>
    <w:p w14:paraId="1788C2CD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</w:p>
    <w:p w14:paraId="74A5EBF1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>create or replace stage copy_db.public.aws_stage_copy</w:t>
      </w:r>
    </w:p>
    <w:p w14:paraId="1C59629B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url ='s3://snowflakebucket-copyoption/returnfailed/';</w:t>
      </w:r>
    </w:p>
    <w:p w14:paraId="2C289712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</w:t>
      </w:r>
    </w:p>
    <w:p w14:paraId="2C38614F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>list @copy_db.public.aws_stage_copy;</w:t>
      </w:r>
    </w:p>
    <w:p w14:paraId="09F9F064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</w:p>
    <w:p w14:paraId="5487D3E4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>-- show all errors --</w:t>
      </w:r>
    </w:p>
    <w:p w14:paraId="79D8A811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>copy into copy_</w:t>
      </w:r>
      <w:proofErr w:type="gramStart"/>
      <w:r w:rsidRPr="0046723E">
        <w:rPr>
          <w:b/>
          <w:bCs/>
          <w:sz w:val="32"/>
          <w:szCs w:val="32"/>
          <w:u w:val="single"/>
        </w:rPr>
        <w:t>db.public</w:t>
      </w:r>
      <w:proofErr w:type="gramEnd"/>
      <w:r w:rsidRPr="0046723E">
        <w:rPr>
          <w:b/>
          <w:bCs/>
          <w:sz w:val="32"/>
          <w:szCs w:val="32"/>
          <w:u w:val="single"/>
        </w:rPr>
        <w:t>.orders</w:t>
      </w:r>
    </w:p>
    <w:p w14:paraId="07B49701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from @copy_db.public.aws_stage_copy</w:t>
      </w:r>
    </w:p>
    <w:p w14:paraId="3611BA89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file_format = (type=csv field_delimiter=',' skip_header=1)</w:t>
      </w:r>
    </w:p>
    <w:p w14:paraId="612DE3F2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pattern=</w:t>
      </w:r>
      <w:proofErr w:type="gramStart"/>
      <w:r w:rsidRPr="0046723E">
        <w:rPr>
          <w:b/>
          <w:bCs/>
          <w:sz w:val="32"/>
          <w:szCs w:val="32"/>
          <w:u w:val="single"/>
        </w:rPr>
        <w:t>'.*</w:t>
      </w:r>
      <w:proofErr w:type="gramEnd"/>
      <w:r w:rsidRPr="0046723E">
        <w:rPr>
          <w:b/>
          <w:bCs/>
          <w:sz w:val="32"/>
          <w:szCs w:val="32"/>
          <w:u w:val="single"/>
        </w:rPr>
        <w:t>Order.*'</w:t>
      </w:r>
    </w:p>
    <w:p w14:paraId="388EB460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validation_mode=return_errors;</w:t>
      </w:r>
    </w:p>
    <w:p w14:paraId="55AA8B35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</w:p>
    <w:p w14:paraId="0AAB6346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copy into copy_</w:t>
      </w:r>
      <w:proofErr w:type="gramStart"/>
      <w:r w:rsidRPr="0046723E">
        <w:rPr>
          <w:b/>
          <w:bCs/>
          <w:sz w:val="32"/>
          <w:szCs w:val="32"/>
          <w:u w:val="single"/>
        </w:rPr>
        <w:t>db.public</w:t>
      </w:r>
      <w:proofErr w:type="gramEnd"/>
      <w:r w:rsidRPr="0046723E">
        <w:rPr>
          <w:b/>
          <w:bCs/>
          <w:sz w:val="32"/>
          <w:szCs w:val="32"/>
          <w:u w:val="single"/>
        </w:rPr>
        <w:t>.orders</w:t>
      </w:r>
    </w:p>
    <w:p w14:paraId="6C0C20EF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from @copy_db.public.aws_stage_copy</w:t>
      </w:r>
    </w:p>
    <w:p w14:paraId="28586CFB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file_format = (type=csv field_delimiter=',' skip_header=1)</w:t>
      </w:r>
    </w:p>
    <w:p w14:paraId="6359B246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pattern=</w:t>
      </w:r>
      <w:proofErr w:type="gramStart"/>
      <w:r w:rsidRPr="0046723E">
        <w:rPr>
          <w:b/>
          <w:bCs/>
          <w:sz w:val="32"/>
          <w:szCs w:val="32"/>
          <w:u w:val="single"/>
        </w:rPr>
        <w:t>'.*</w:t>
      </w:r>
      <w:proofErr w:type="gramEnd"/>
      <w:r w:rsidRPr="0046723E">
        <w:rPr>
          <w:b/>
          <w:bCs/>
          <w:sz w:val="32"/>
          <w:szCs w:val="32"/>
          <w:u w:val="single"/>
        </w:rPr>
        <w:t>Order.*'</w:t>
      </w:r>
    </w:p>
    <w:p w14:paraId="03190026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validation_mode=return_5_rows;</w:t>
      </w:r>
    </w:p>
    <w:p w14:paraId="712767AD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</w:p>
    <w:p w14:paraId="0FC148B2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</w:p>
    <w:p w14:paraId="050E8DFD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lastRenderedPageBreak/>
        <w:t>-- validate first n rows --</w:t>
      </w:r>
    </w:p>
    <w:p w14:paraId="1A69D4AA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>copy into copy_</w:t>
      </w:r>
      <w:proofErr w:type="gramStart"/>
      <w:r w:rsidRPr="0046723E">
        <w:rPr>
          <w:b/>
          <w:bCs/>
          <w:sz w:val="32"/>
          <w:szCs w:val="32"/>
          <w:u w:val="single"/>
        </w:rPr>
        <w:t>db.public</w:t>
      </w:r>
      <w:proofErr w:type="gramEnd"/>
      <w:r w:rsidRPr="0046723E">
        <w:rPr>
          <w:b/>
          <w:bCs/>
          <w:sz w:val="32"/>
          <w:szCs w:val="32"/>
          <w:u w:val="single"/>
        </w:rPr>
        <w:t>.orders</w:t>
      </w:r>
    </w:p>
    <w:p w14:paraId="6910489C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from @copy_db.public.aws_stage_copy</w:t>
      </w:r>
    </w:p>
    <w:p w14:paraId="30BE741F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file_format = (type=csv field_delimiter=',' skip_header=1)</w:t>
      </w:r>
    </w:p>
    <w:p w14:paraId="15798EDF" w14:textId="77777777" w:rsidR="0046723E" w:rsidRP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pattern=</w:t>
      </w:r>
      <w:proofErr w:type="gramStart"/>
      <w:r w:rsidRPr="0046723E">
        <w:rPr>
          <w:b/>
          <w:bCs/>
          <w:sz w:val="32"/>
          <w:szCs w:val="32"/>
          <w:u w:val="single"/>
        </w:rPr>
        <w:t>'.*</w:t>
      </w:r>
      <w:proofErr w:type="gramEnd"/>
      <w:r w:rsidRPr="0046723E">
        <w:rPr>
          <w:b/>
          <w:bCs/>
          <w:sz w:val="32"/>
          <w:szCs w:val="32"/>
          <w:u w:val="single"/>
        </w:rPr>
        <w:t>error.*'</w:t>
      </w:r>
    </w:p>
    <w:p w14:paraId="736AD108" w14:textId="77777777" w:rsidR="0046723E" w:rsidRDefault="0046723E" w:rsidP="0046723E">
      <w:pPr>
        <w:rPr>
          <w:b/>
          <w:bCs/>
          <w:sz w:val="32"/>
          <w:szCs w:val="32"/>
          <w:u w:val="single"/>
        </w:rPr>
      </w:pPr>
      <w:r w:rsidRPr="0046723E">
        <w:rPr>
          <w:b/>
          <w:bCs/>
          <w:sz w:val="32"/>
          <w:szCs w:val="32"/>
          <w:u w:val="single"/>
        </w:rPr>
        <w:t xml:space="preserve">    validation_mode=return_1_rows;</w:t>
      </w:r>
    </w:p>
    <w:p w14:paraId="3C969D4C" w14:textId="77777777" w:rsidR="007A3A3B" w:rsidRDefault="007A3A3B" w:rsidP="0046723E">
      <w:pPr>
        <w:rPr>
          <w:b/>
          <w:bCs/>
          <w:sz w:val="32"/>
          <w:szCs w:val="32"/>
          <w:u w:val="single"/>
        </w:rPr>
      </w:pPr>
    </w:p>
    <w:p w14:paraId="6FFCBFCA" w14:textId="46E61074" w:rsidR="007A3A3B" w:rsidRDefault="007A3A3B" w:rsidP="0046723E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highlight w:val="yellow"/>
          <w:u w:val="single"/>
        </w:rPr>
        <w:t xml:space="preserve">Exercise </w:t>
      </w:r>
      <w:r w:rsidR="00DF01DC" w:rsidRPr="00DF01DC">
        <w:rPr>
          <w:b/>
          <w:bCs/>
          <w:sz w:val="32"/>
          <w:szCs w:val="32"/>
          <w:highlight w:val="yellow"/>
          <w:u w:val="single"/>
        </w:rPr>
        <w:t>Example</w:t>
      </w:r>
    </w:p>
    <w:p w14:paraId="6F981312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>--- Assignment - Create file format &amp; load data ----</w:t>
      </w:r>
    </w:p>
    <w:p w14:paraId="3820953F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 xml:space="preserve"> </w:t>
      </w:r>
    </w:p>
    <w:p w14:paraId="550A6787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>-- create table</w:t>
      </w:r>
    </w:p>
    <w:p w14:paraId="0B32977D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 xml:space="preserve">create or replace table </w:t>
      </w:r>
      <w:proofErr w:type="gramStart"/>
      <w:r w:rsidRPr="00DF01DC">
        <w:rPr>
          <w:b/>
          <w:bCs/>
          <w:sz w:val="32"/>
          <w:szCs w:val="32"/>
          <w:u w:val="single"/>
        </w:rPr>
        <w:t>employees(</w:t>
      </w:r>
      <w:proofErr w:type="gramEnd"/>
    </w:p>
    <w:p w14:paraId="2EEA4A0A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 xml:space="preserve">  customer_id int,</w:t>
      </w:r>
    </w:p>
    <w:p w14:paraId="6D271AE0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 xml:space="preserve">  first_name </w:t>
      </w:r>
      <w:proofErr w:type="gramStart"/>
      <w:r w:rsidRPr="00DF01DC">
        <w:rPr>
          <w:b/>
          <w:bCs/>
          <w:sz w:val="32"/>
          <w:szCs w:val="32"/>
          <w:u w:val="single"/>
        </w:rPr>
        <w:t>varchar(</w:t>
      </w:r>
      <w:proofErr w:type="gramEnd"/>
      <w:r w:rsidRPr="00DF01DC">
        <w:rPr>
          <w:b/>
          <w:bCs/>
          <w:sz w:val="32"/>
          <w:szCs w:val="32"/>
          <w:u w:val="single"/>
        </w:rPr>
        <w:t>50),</w:t>
      </w:r>
    </w:p>
    <w:p w14:paraId="103EFAE4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 xml:space="preserve">  last_name </w:t>
      </w:r>
      <w:proofErr w:type="gramStart"/>
      <w:r w:rsidRPr="00DF01DC">
        <w:rPr>
          <w:b/>
          <w:bCs/>
          <w:sz w:val="32"/>
          <w:szCs w:val="32"/>
          <w:u w:val="single"/>
        </w:rPr>
        <w:t>varchar(</w:t>
      </w:r>
      <w:proofErr w:type="gramEnd"/>
      <w:r w:rsidRPr="00DF01DC">
        <w:rPr>
          <w:b/>
          <w:bCs/>
          <w:sz w:val="32"/>
          <w:szCs w:val="32"/>
          <w:u w:val="single"/>
        </w:rPr>
        <w:t>50),</w:t>
      </w:r>
    </w:p>
    <w:p w14:paraId="5B2BA583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 xml:space="preserve">  email </w:t>
      </w:r>
      <w:proofErr w:type="gramStart"/>
      <w:r w:rsidRPr="00DF01DC">
        <w:rPr>
          <w:b/>
          <w:bCs/>
          <w:sz w:val="32"/>
          <w:szCs w:val="32"/>
          <w:u w:val="single"/>
        </w:rPr>
        <w:t>varchar(</w:t>
      </w:r>
      <w:proofErr w:type="gramEnd"/>
      <w:r w:rsidRPr="00DF01DC">
        <w:rPr>
          <w:b/>
          <w:bCs/>
          <w:sz w:val="32"/>
          <w:szCs w:val="32"/>
          <w:u w:val="single"/>
        </w:rPr>
        <w:t>50),</w:t>
      </w:r>
    </w:p>
    <w:p w14:paraId="347984A2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 xml:space="preserve">  age int,</w:t>
      </w:r>
    </w:p>
    <w:p w14:paraId="34E1FFDD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 xml:space="preserve">  city </w:t>
      </w:r>
      <w:proofErr w:type="gramStart"/>
      <w:r w:rsidRPr="00DF01DC">
        <w:rPr>
          <w:b/>
          <w:bCs/>
          <w:sz w:val="32"/>
          <w:szCs w:val="32"/>
          <w:u w:val="single"/>
        </w:rPr>
        <w:t>varchar(</w:t>
      </w:r>
      <w:proofErr w:type="gramEnd"/>
      <w:r w:rsidRPr="00DF01DC">
        <w:rPr>
          <w:b/>
          <w:bCs/>
          <w:sz w:val="32"/>
          <w:szCs w:val="32"/>
          <w:u w:val="single"/>
        </w:rPr>
        <w:t>50));</w:t>
      </w:r>
    </w:p>
    <w:p w14:paraId="5D217FEC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 xml:space="preserve"> </w:t>
      </w:r>
    </w:p>
    <w:p w14:paraId="69357B3D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 xml:space="preserve"> </w:t>
      </w:r>
    </w:p>
    <w:p w14:paraId="43C5D2B0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>-- create file format object</w:t>
      </w:r>
    </w:p>
    <w:p w14:paraId="173089A0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>CREATE OR REPLACE FILE FORMAT EXERCISE_DB.public.aws_fileformat</w:t>
      </w:r>
    </w:p>
    <w:p w14:paraId="3C1C70E1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lastRenderedPageBreak/>
        <w:t>TYPE = CSV</w:t>
      </w:r>
    </w:p>
    <w:p w14:paraId="2A233298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>FIELD_DELIMITER=','</w:t>
      </w:r>
    </w:p>
    <w:p w14:paraId="2358B64E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>SKIP_HEADER=1;</w:t>
      </w:r>
    </w:p>
    <w:p w14:paraId="1D5693F2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</w:p>
    <w:p w14:paraId="1D767AF1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</w:p>
    <w:p w14:paraId="655722BA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>-- create stage object</w:t>
      </w:r>
    </w:p>
    <w:p w14:paraId="5ADC15BB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>CREATE OR REPLACE STAGE EXERCISE_DB.public.aws_stage</w:t>
      </w:r>
    </w:p>
    <w:p w14:paraId="483A90CF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>    url='s3://snowflake-assignments-mc/copyoptions/example1';</w:t>
      </w:r>
    </w:p>
    <w:p w14:paraId="09D221EE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 xml:space="preserve">    </w:t>
      </w:r>
    </w:p>
    <w:p w14:paraId="5D6C5AEF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</w:p>
    <w:p w14:paraId="20E97ADD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>-- List files in stage</w:t>
      </w:r>
    </w:p>
    <w:p w14:paraId="381B2350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 xml:space="preserve">LIST @EXERCISE_DB.public.aws_stage;      </w:t>
      </w:r>
    </w:p>
    <w:p w14:paraId="0426824B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</w:p>
    <w:p w14:paraId="54611CA2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</w:p>
    <w:p w14:paraId="2C946532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>-- Use validation mode</w:t>
      </w:r>
    </w:p>
    <w:p w14:paraId="53FAE9AF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>COPY INTO EXERCISE_</w:t>
      </w:r>
      <w:proofErr w:type="gramStart"/>
      <w:r w:rsidRPr="00DF01DC">
        <w:rPr>
          <w:b/>
          <w:bCs/>
          <w:sz w:val="32"/>
          <w:szCs w:val="32"/>
          <w:u w:val="single"/>
        </w:rPr>
        <w:t>DB.PUBLIC.EMPLOYEES</w:t>
      </w:r>
      <w:proofErr w:type="gramEnd"/>
    </w:p>
    <w:p w14:paraId="5BE3B318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>    FROM @aws_stage</w:t>
      </w:r>
    </w:p>
    <w:p w14:paraId="495A755D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>      file_format= EXERCISE_DB.public.aws_fileformat</w:t>
      </w:r>
    </w:p>
    <w:p w14:paraId="2E553BDD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>      VALIDATION_MODE = RETURN_ERRORS;</w:t>
      </w:r>
    </w:p>
    <w:p w14:paraId="16E66747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 xml:space="preserve"> </w:t>
      </w:r>
    </w:p>
    <w:p w14:paraId="2014C80A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</w:p>
    <w:p w14:paraId="584AF8C7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>-- Use ON_ERROR</w:t>
      </w:r>
    </w:p>
    <w:p w14:paraId="4F36DFA1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lastRenderedPageBreak/>
        <w:t>COPY INTO EXERCISE_</w:t>
      </w:r>
      <w:proofErr w:type="gramStart"/>
      <w:r w:rsidRPr="00DF01DC">
        <w:rPr>
          <w:b/>
          <w:bCs/>
          <w:sz w:val="32"/>
          <w:szCs w:val="32"/>
          <w:u w:val="single"/>
        </w:rPr>
        <w:t>DB.PUBLIC.EMPLOYEES</w:t>
      </w:r>
      <w:proofErr w:type="gramEnd"/>
    </w:p>
    <w:p w14:paraId="072E0E91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>    FROM @aws_stage</w:t>
      </w:r>
    </w:p>
    <w:p w14:paraId="0CF17372" w14:textId="77777777" w:rsidR="00DF01DC" w:rsidRP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>      file_format= EXERCISE_DB.public.aws_fileformat</w:t>
      </w:r>
    </w:p>
    <w:p w14:paraId="25E69AAE" w14:textId="77777777" w:rsidR="00DF01DC" w:rsidRDefault="00DF01DC" w:rsidP="00DF01DC">
      <w:pPr>
        <w:rPr>
          <w:b/>
          <w:bCs/>
          <w:sz w:val="32"/>
          <w:szCs w:val="32"/>
          <w:u w:val="single"/>
        </w:rPr>
      </w:pPr>
      <w:r w:rsidRPr="00DF01DC">
        <w:rPr>
          <w:b/>
          <w:bCs/>
          <w:sz w:val="32"/>
          <w:szCs w:val="32"/>
          <w:u w:val="single"/>
        </w:rPr>
        <w:t>      ON_ERROR = CONTINUE; </w:t>
      </w:r>
    </w:p>
    <w:p w14:paraId="62DD555A" w14:textId="0BEE177A" w:rsidR="00DF01DC" w:rsidRDefault="00BF3B50" w:rsidP="00DF01DC">
      <w:pPr>
        <w:rPr>
          <w:b/>
          <w:bCs/>
          <w:sz w:val="32"/>
          <w:szCs w:val="32"/>
          <w:u w:val="single"/>
        </w:rPr>
      </w:pPr>
      <w:r w:rsidRPr="003066AD">
        <w:rPr>
          <w:b/>
          <w:bCs/>
          <w:sz w:val="32"/>
          <w:szCs w:val="32"/>
          <w:highlight w:val="yellow"/>
          <w:u w:val="single"/>
        </w:rPr>
        <w:t xml:space="preserve">Working With Rejected </w:t>
      </w:r>
      <w:r w:rsidR="003066AD" w:rsidRPr="003066AD">
        <w:rPr>
          <w:b/>
          <w:bCs/>
          <w:sz w:val="32"/>
          <w:szCs w:val="32"/>
          <w:highlight w:val="yellow"/>
          <w:u w:val="single"/>
        </w:rPr>
        <w:t>Records</w:t>
      </w:r>
    </w:p>
    <w:p w14:paraId="74FE78EA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   </w:t>
      </w:r>
    </w:p>
    <w:p w14:paraId="61719AD2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>---- Use files with errors ----</w:t>
      </w:r>
    </w:p>
    <w:p w14:paraId="5E4D6731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>CREATE OR REPLACE STAGE COPY_DB.PUBLIC.aws_stage_copy</w:t>
      </w:r>
    </w:p>
    <w:p w14:paraId="5A7CBB22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    url='s3://snowflakebucket-copyoption/returnfailed/';</w:t>
      </w:r>
    </w:p>
    <w:p w14:paraId="7E23FC9C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459EF724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LIST @COPY_DB.PUBLIC.aws_stage_copy;    </w:t>
      </w:r>
    </w:p>
    <w:p w14:paraId="7E7BED53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734C93C4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5BCDC7E7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007AD2F2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>COPY INTO COPY_</w:t>
      </w:r>
      <w:proofErr w:type="gramStart"/>
      <w:r w:rsidRPr="0024108C">
        <w:rPr>
          <w:b/>
          <w:bCs/>
          <w:sz w:val="32"/>
          <w:szCs w:val="32"/>
          <w:u w:val="single"/>
        </w:rPr>
        <w:t>DB.PUBLIC.ORDERS</w:t>
      </w:r>
      <w:proofErr w:type="gramEnd"/>
    </w:p>
    <w:p w14:paraId="02FB4238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    FROM @aws_stage_copy</w:t>
      </w:r>
    </w:p>
    <w:p w14:paraId="7C280993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    file_format= (type = csv field_delimiter=',' skip_header=1)</w:t>
      </w:r>
    </w:p>
    <w:p w14:paraId="270450B0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    pattern=</w:t>
      </w:r>
      <w:proofErr w:type="gramStart"/>
      <w:r w:rsidRPr="0024108C">
        <w:rPr>
          <w:b/>
          <w:bCs/>
          <w:sz w:val="32"/>
          <w:szCs w:val="32"/>
          <w:u w:val="single"/>
        </w:rPr>
        <w:t>'.*</w:t>
      </w:r>
      <w:proofErr w:type="gramEnd"/>
      <w:r w:rsidRPr="0024108C">
        <w:rPr>
          <w:b/>
          <w:bCs/>
          <w:sz w:val="32"/>
          <w:szCs w:val="32"/>
          <w:u w:val="single"/>
        </w:rPr>
        <w:t>Order.*'</w:t>
      </w:r>
    </w:p>
    <w:p w14:paraId="6B983A0A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    VALIDATION_MODE = RETURN_ERRORS;</w:t>
      </w:r>
    </w:p>
    <w:p w14:paraId="49F7841F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37948815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583559E8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11C6EFAD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lastRenderedPageBreak/>
        <w:t>COPY INTO COPY_</w:t>
      </w:r>
      <w:proofErr w:type="gramStart"/>
      <w:r w:rsidRPr="0024108C">
        <w:rPr>
          <w:b/>
          <w:bCs/>
          <w:sz w:val="32"/>
          <w:szCs w:val="32"/>
          <w:u w:val="single"/>
        </w:rPr>
        <w:t>DB.PUBLIC.ORDERS</w:t>
      </w:r>
      <w:proofErr w:type="gramEnd"/>
    </w:p>
    <w:p w14:paraId="17E583E3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    FROM @aws_stage_copy</w:t>
      </w:r>
    </w:p>
    <w:p w14:paraId="5B014C3E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    file_format= (type = csv field_delimiter=',' skip_header=1)</w:t>
      </w:r>
    </w:p>
    <w:p w14:paraId="5BD6C9E1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    pattern=</w:t>
      </w:r>
      <w:proofErr w:type="gramStart"/>
      <w:r w:rsidRPr="0024108C">
        <w:rPr>
          <w:b/>
          <w:bCs/>
          <w:sz w:val="32"/>
          <w:szCs w:val="32"/>
          <w:u w:val="single"/>
        </w:rPr>
        <w:t>'.*</w:t>
      </w:r>
      <w:proofErr w:type="gramEnd"/>
      <w:r w:rsidRPr="0024108C">
        <w:rPr>
          <w:b/>
          <w:bCs/>
          <w:sz w:val="32"/>
          <w:szCs w:val="32"/>
          <w:u w:val="single"/>
        </w:rPr>
        <w:t>Order.*'</w:t>
      </w:r>
    </w:p>
    <w:p w14:paraId="5A0B9108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    VALIDATION_MODE = RETURN_1_rows;</w:t>
      </w:r>
    </w:p>
    <w:p w14:paraId="08C7C703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    </w:t>
      </w:r>
    </w:p>
    <w:p w14:paraId="732A6F2A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3DF79D7D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5F61885E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3BB974B0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>-------------- Working with error results -----------</w:t>
      </w:r>
    </w:p>
    <w:p w14:paraId="54BE450D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226BD7A5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---- 1) Saving rejected files after VALIDATION_MODE ---- </w:t>
      </w:r>
    </w:p>
    <w:p w14:paraId="1E3C9934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15CE2594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CREATE OR REPLACE </w:t>
      </w:r>
      <w:proofErr w:type="gramStart"/>
      <w:r w:rsidRPr="0024108C">
        <w:rPr>
          <w:b/>
          <w:bCs/>
          <w:sz w:val="32"/>
          <w:szCs w:val="32"/>
          <w:u w:val="single"/>
        </w:rPr>
        <w:t>TABLE  COPY</w:t>
      </w:r>
      <w:proofErr w:type="gramEnd"/>
      <w:r w:rsidRPr="0024108C">
        <w:rPr>
          <w:b/>
          <w:bCs/>
          <w:sz w:val="32"/>
          <w:szCs w:val="32"/>
          <w:u w:val="single"/>
        </w:rPr>
        <w:t>_DB.PUBLIC.ORDERS (</w:t>
      </w:r>
    </w:p>
    <w:p w14:paraId="20844F65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    ORDER_ID </w:t>
      </w:r>
      <w:proofErr w:type="gramStart"/>
      <w:r w:rsidRPr="0024108C">
        <w:rPr>
          <w:b/>
          <w:bCs/>
          <w:sz w:val="32"/>
          <w:szCs w:val="32"/>
          <w:u w:val="single"/>
        </w:rPr>
        <w:t>VARCHAR(</w:t>
      </w:r>
      <w:proofErr w:type="gramEnd"/>
      <w:r w:rsidRPr="0024108C">
        <w:rPr>
          <w:b/>
          <w:bCs/>
          <w:sz w:val="32"/>
          <w:szCs w:val="32"/>
          <w:u w:val="single"/>
        </w:rPr>
        <w:t>30),</w:t>
      </w:r>
    </w:p>
    <w:p w14:paraId="0EE6AB1D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    AMOUNT </w:t>
      </w:r>
      <w:proofErr w:type="gramStart"/>
      <w:r w:rsidRPr="0024108C">
        <w:rPr>
          <w:b/>
          <w:bCs/>
          <w:sz w:val="32"/>
          <w:szCs w:val="32"/>
          <w:u w:val="single"/>
        </w:rPr>
        <w:t>VARCHAR(</w:t>
      </w:r>
      <w:proofErr w:type="gramEnd"/>
      <w:r w:rsidRPr="0024108C">
        <w:rPr>
          <w:b/>
          <w:bCs/>
          <w:sz w:val="32"/>
          <w:szCs w:val="32"/>
          <w:u w:val="single"/>
        </w:rPr>
        <w:t>30),</w:t>
      </w:r>
    </w:p>
    <w:p w14:paraId="423F2DB5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    PROFIT INT,</w:t>
      </w:r>
    </w:p>
    <w:p w14:paraId="0CC95F1C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    QUANTITY INT,</w:t>
      </w:r>
    </w:p>
    <w:p w14:paraId="24526D4C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    CATEGORY </w:t>
      </w:r>
      <w:proofErr w:type="gramStart"/>
      <w:r w:rsidRPr="0024108C">
        <w:rPr>
          <w:b/>
          <w:bCs/>
          <w:sz w:val="32"/>
          <w:szCs w:val="32"/>
          <w:u w:val="single"/>
        </w:rPr>
        <w:t>VARCHAR(</w:t>
      </w:r>
      <w:proofErr w:type="gramEnd"/>
      <w:r w:rsidRPr="0024108C">
        <w:rPr>
          <w:b/>
          <w:bCs/>
          <w:sz w:val="32"/>
          <w:szCs w:val="32"/>
          <w:u w:val="single"/>
        </w:rPr>
        <w:t>30),</w:t>
      </w:r>
    </w:p>
    <w:p w14:paraId="0937B1F6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    SUBCATEGORY </w:t>
      </w:r>
      <w:proofErr w:type="gramStart"/>
      <w:r w:rsidRPr="0024108C">
        <w:rPr>
          <w:b/>
          <w:bCs/>
          <w:sz w:val="32"/>
          <w:szCs w:val="32"/>
          <w:u w:val="single"/>
        </w:rPr>
        <w:t>VARCHAR(</w:t>
      </w:r>
      <w:proofErr w:type="gramEnd"/>
      <w:r w:rsidRPr="0024108C">
        <w:rPr>
          <w:b/>
          <w:bCs/>
          <w:sz w:val="32"/>
          <w:szCs w:val="32"/>
          <w:u w:val="single"/>
        </w:rPr>
        <w:t>30));</w:t>
      </w:r>
    </w:p>
    <w:p w14:paraId="38B2EA6F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42D8636A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026AB11A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>COPY INTO COPY_</w:t>
      </w:r>
      <w:proofErr w:type="gramStart"/>
      <w:r w:rsidRPr="0024108C">
        <w:rPr>
          <w:b/>
          <w:bCs/>
          <w:sz w:val="32"/>
          <w:szCs w:val="32"/>
          <w:u w:val="single"/>
        </w:rPr>
        <w:t>DB.PUBLIC.ORDERS</w:t>
      </w:r>
      <w:proofErr w:type="gramEnd"/>
    </w:p>
    <w:p w14:paraId="5218F2E2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lastRenderedPageBreak/>
        <w:t xml:space="preserve">    FROM @aws_stage_copy</w:t>
      </w:r>
    </w:p>
    <w:p w14:paraId="222AAA0A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    file_format= (type = csv field_delimiter=',' skip_header=1)</w:t>
      </w:r>
    </w:p>
    <w:p w14:paraId="59C9F542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    pattern=</w:t>
      </w:r>
      <w:proofErr w:type="gramStart"/>
      <w:r w:rsidRPr="0024108C">
        <w:rPr>
          <w:b/>
          <w:bCs/>
          <w:sz w:val="32"/>
          <w:szCs w:val="32"/>
          <w:u w:val="single"/>
        </w:rPr>
        <w:t>'.*</w:t>
      </w:r>
      <w:proofErr w:type="gramEnd"/>
      <w:r w:rsidRPr="0024108C">
        <w:rPr>
          <w:b/>
          <w:bCs/>
          <w:sz w:val="32"/>
          <w:szCs w:val="32"/>
          <w:u w:val="single"/>
        </w:rPr>
        <w:t>Order.*'</w:t>
      </w:r>
    </w:p>
    <w:p w14:paraId="33D2C496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    VALIDATION_MODE = RETURN_ERRORS;</w:t>
      </w:r>
    </w:p>
    <w:p w14:paraId="37CC7FA4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>01b94387-030b-c8b6-000a-7df70001b66a;</w:t>
      </w:r>
    </w:p>
    <w:p w14:paraId="3B49858E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0E955D4C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>// Storing rejected /failed results in a table</w:t>
      </w:r>
    </w:p>
    <w:p w14:paraId="1328F5BE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CREATE OR REPLACE TABLE rejected AS </w:t>
      </w:r>
    </w:p>
    <w:p w14:paraId="2568384A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>select rejected_record from table(result_scan('01b94387-030b-c8b6-000a-7df70001b66a'));</w:t>
      </w:r>
    </w:p>
    <w:p w14:paraId="2A44468D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185356A2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>select * from rejected;</w:t>
      </w:r>
    </w:p>
    <w:p w14:paraId="502F3C4C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3F291955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>-- Adding additional records --</w:t>
      </w:r>
    </w:p>
    <w:p w14:paraId="26BDB709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>INSERT INTO rejected</w:t>
      </w:r>
    </w:p>
    <w:p w14:paraId="57238FFC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>select rejected_record from table(result_scan(last_query_</w:t>
      </w:r>
      <w:proofErr w:type="gramStart"/>
      <w:r w:rsidRPr="0024108C">
        <w:rPr>
          <w:b/>
          <w:bCs/>
          <w:sz w:val="32"/>
          <w:szCs w:val="32"/>
          <w:u w:val="single"/>
        </w:rPr>
        <w:t>id(</w:t>
      </w:r>
      <w:proofErr w:type="gramEnd"/>
      <w:r w:rsidRPr="0024108C">
        <w:rPr>
          <w:b/>
          <w:bCs/>
          <w:sz w:val="32"/>
          <w:szCs w:val="32"/>
          <w:u w:val="single"/>
        </w:rPr>
        <w:t>)));</w:t>
      </w:r>
    </w:p>
    <w:p w14:paraId="0A57ADD6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60B4A4CF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>SELECT * FROM rejected;</w:t>
      </w:r>
    </w:p>
    <w:p w14:paraId="0D2390A3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28708539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7FB3A489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29BC0AE4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2DFA8EB1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lastRenderedPageBreak/>
        <w:t xml:space="preserve">---- 2) Saving rejected files without VALIDATION_MODE ---- </w:t>
      </w:r>
    </w:p>
    <w:p w14:paraId="0040E92E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553E4B1F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51D4D40E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6CD8059C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365C1A6C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066E78AE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>COPY INTO COPY_</w:t>
      </w:r>
      <w:proofErr w:type="gramStart"/>
      <w:r w:rsidRPr="0024108C">
        <w:rPr>
          <w:b/>
          <w:bCs/>
          <w:sz w:val="32"/>
          <w:szCs w:val="32"/>
          <w:u w:val="single"/>
        </w:rPr>
        <w:t>DB.PUBLIC.ORDERS</w:t>
      </w:r>
      <w:proofErr w:type="gramEnd"/>
    </w:p>
    <w:p w14:paraId="57185DB6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    FROM @aws_stage_copy</w:t>
      </w:r>
    </w:p>
    <w:p w14:paraId="5CCFF94A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    file_format= (type = csv field_delimiter=',' skip_header=1)</w:t>
      </w:r>
    </w:p>
    <w:p w14:paraId="319B747C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    pattern=</w:t>
      </w:r>
      <w:proofErr w:type="gramStart"/>
      <w:r w:rsidRPr="0024108C">
        <w:rPr>
          <w:b/>
          <w:bCs/>
          <w:sz w:val="32"/>
          <w:szCs w:val="32"/>
          <w:u w:val="single"/>
        </w:rPr>
        <w:t>'.*</w:t>
      </w:r>
      <w:proofErr w:type="gramEnd"/>
      <w:r w:rsidRPr="0024108C">
        <w:rPr>
          <w:b/>
          <w:bCs/>
          <w:sz w:val="32"/>
          <w:szCs w:val="32"/>
          <w:u w:val="single"/>
        </w:rPr>
        <w:t>Order.*'</w:t>
      </w:r>
    </w:p>
    <w:p w14:paraId="33D08267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    ON_ERROR=CONTINUE;</w:t>
      </w:r>
    </w:p>
    <w:p w14:paraId="61277C96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  </w:t>
      </w:r>
    </w:p>
    <w:p w14:paraId="42E37829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  </w:t>
      </w:r>
    </w:p>
    <w:p w14:paraId="2B85856D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select * from </w:t>
      </w:r>
      <w:proofErr w:type="gramStart"/>
      <w:r w:rsidRPr="0024108C">
        <w:rPr>
          <w:b/>
          <w:bCs/>
          <w:sz w:val="32"/>
          <w:szCs w:val="32"/>
          <w:u w:val="single"/>
        </w:rPr>
        <w:t>table(</w:t>
      </w:r>
      <w:proofErr w:type="gramEnd"/>
      <w:r w:rsidRPr="0024108C">
        <w:rPr>
          <w:b/>
          <w:bCs/>
          <w:sz w:val="32"/>
          <w:szCs w:val="32"/>
          <w:u w:val="single"/>
        </w:rPr>
        <w:t>validate(orders, job_id =&gt; '_last'));</w:t>
      </w:r>
    </w:p>
    <w:p w14:paraId="3C5C79D8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42BB25BD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20A3AE6F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---- 3) Working with rejected records ---- </w:t>
      </w:r>
    </w:p>
    <w:p w14:paraId="4267ABF2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1E3C31AB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064A1CEE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64448597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>SELECT REJECTED_RECORD FROM rejected;</w:t>
      </w:r>
    </w:p>
    <w:p w14:paraId="33C5D55C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47970CA7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>CREATE OR REPLACE TABLE rejected_values as</w:t>
      </w:r>
    </w:p>
    <w:p w14:paraId="08CD4188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lastRenderedPageBreak/>
        <w:t xml:space="preserve">SELECT </w:t>
      </w:r>
    </w:p>
    <w:p w14:paraId="4557B03C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>SPLIT_</w:t>
      </w:r>
      <w:proofErr w:type="gramStart"/>
      <w:r w:rsidRPr="0024108C">
        <w:rPr>
          <w:b/>
          <w:bCs/>
          <w:sz w:val="32"/>
          <w:szCs w:val="32"/>
          <w:u w:val="single"/>
        </w:rPr>
        <w:t>PART(</w:t>
      </w:r>
      <w:proofErr w:type="gramEnd"/>
      <w:r w:rsidRPr="0024108C">
        <w:rPr>
          <w:b/>
          <w:bCs/>
          <w:sz w:val="32"/>
          <w:szCs w:val="32"/>
          <w:u w:val="single"/>
        </w:rPr>
        <w:t xml:space="preserve">rejected_record,',',1) as ORDER_ID, </w:t>
      </w:r>
    </w:p>
    <w:p w14:paraId="5010BF9E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>SPLIT_</w:t>
      </w:r>
      <w:proofErr w:type="gramStart"/>
      <w:r w:rsidRPr="0024108C">
        <w:rPr>
          <w:b/>
          <w:bCs/>
          <w:sz w:val="32"/>
          <w:szCs w:val="32"/>
          <w:u w:val="single"/>
        </w:rPr>
        <w:t>PART(</w:t>
      </w:r>
      <w:proofErr w:type="gramEnd"/>
      <w:r w:rsidRPr="0024108C">
        <w:rPr>
          <w:b/>
          <w:bCs/>
          <w:sz w:val="32"/>
          <w:szCs w:val="32"/>
          <w:u w:val="single"/>
        </w:rPr>
        <w:t xml:space="preserve">rejected_record,',',2) as AMOUNT, </w:t>
      </w:r>
    </w:p>
    <w:p w14:paraId="2D93F7BA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>SPLIT_</w:t>
      </w:r>
      <w:proofErr w:type="gramStart"/>
      <w:r w:rsidRPr="0024108C">
        <w:rPr>
          <w:b/>
          <w:bCs/>
          <w:sz w:val="32"/>
          <w:szCs w:val="32"/>
          <w:u w:val="single"/>
        </w:rPr>
        <w:t>PART(</w:t>
      </w:r>
      <w:proofErr w:type="gramEnd"/>
      <w:r w:rsidRPr="0024108C">
        <w:rPr>
          <w:b/>
          <w:bCs/>
          <w:sz w:val="32"/>
          <w:szCs w:val="32"/>
          <w:u w:val="single"/>
        </w:rPr>
        <w:t xml:space="preserve">rejected_record,',',3) as PROFIT, </w:t>
      </w:r>
    </w:p>
    <w:p w14:paraId="2093608E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>SPLIT_</w:t>
      </w:r>
      <w:proofErr w:type="gramStart"/>
      <w:r w:rsidRPr="0024108C">
        <w:rPr>
          <w:b/>
          <w:bCs/>
          <w:sz w:val="32"/>
          <w:szCs w:val="32"/>
          <w:u w:val="single"/>
        </w:rPr>
        <w:t>PART(</w:t>
      </w:r>
      <w:proofErr w:type="gramEnd"/>
      <w:r w:rsidRPr="0024108C">
        <w:rPr>
          <w:b/>
          <w:bCs/>
          <w:sz w:val="32"/>
          <w:szCs w:val="32"/>
          <w:u w:val="single"/>
        </w:rPr>
        <w:t xml:space="preserve">rejected_record,',',4) as QUATNTITY, </w:t>
      </w:r>
    </w:p>
    <w:p w14:paraId="50EBF416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>SPLIT_</w:t>
      </w:r>
      <w:proofErr w:type="gramStart"/>
      <w:r w:rsidRPr="0024108C">
        <w:rPr>
          <w:b/>
          <w:bCs/>
          <w:sz w:val="32"/>
          <w:szCs w:val="32"/>
          <w:u w:val="single"/>
        </w:rPr>
        <w:t>PART(</w:t>
      </w:r>
      <w:proofErr w:type="gramEnd"/>
      <w:r w:rsidRPr="0024108C">
        <w:rPr>
          <w:b/>
          <w:bCs/>
          <w:sz w:val="32"/>
          <w:szCs w:val="32"/>
          <w:u w:val="single"/>
        </w:rPr>
        <w:t xml:space="preserve">rejected_record,',',5) as CATEGORY, </w:t>
      </w:r>
    </w:p>
    <w:p w14:paraId="06FFDB4B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>SPLIT_</w:t>
      </w:r>
      <w:proofErr w:type="gramStart"/>
      <w:r w:rsidRPr="0024108C">
        <w:rPr>
          <w:b/>
          <w:bCs/>
          <w:sz w:val="32"/>
          <w:szCs w:val="32"/>
          <w:u w:val="single"/>
        </w:rPr>
        <w:t>PART(</w:t>
      </w:r>
      <w:proofErr w:type="gramEnd"/>
      <w:r w:rsidRPr="0024108C">
        <w:rPr>
          <w:b/>
          <w:bCs/>
          <w:sz w:val="32"/>
          <w:szCs w:val="32"/>
          <w:u w:val="single"/>
        </w:rPr>
        <w:t>rejected_record,',',6) as SUBCATEGORY</w:t>
      </w:r>
    </w:p>
    <w:p w14:paraId="208C83EC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 xml:space="preserve">FROM rejected; </w:t>
      </w:r>
    </w:p>
    <w:p w14:paraId="49ADA6A3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25DE9402" w14:textId="77777777" w:rsidR="0024108C" w:rsidRP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5A635B42" w14:textId="66E0CD91" w:rsidR="003066AD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u w:val="single"/>
        </w:rPr>
        <w:t>SELECT * FROM rejected_values;</w:t>
      </w:r>
    </w:p>
    <w:p w14:paraId="7CD8C626" w14:textId="77777777" w:rsidR="0024108C" w:rsidRDefault="0024108C" w:rsidP="0024108C">
      <w:pPr>
        <w:rPr>
          <w:b/>
          <w:bCs/>
          <w:sz w:val="32"/>
          <w:szCs w:val="32"/>
          <w:u w:val="single"/>
        </w:rPr>
      </w:pPr>
    </w:p>
    <w:p w14:paraId="038548F4" w14:textId="4083D855" w:rsidR="0024108C" w:rsidRDefault="0024108C" w:rsidP="0024108C">
      <w:pPr>
        <w:rPr>
          <w:b/>
          <w:bCs/>
          <w:sz w:val="32"/>
          <w:szCs w:val="32"/>
          <w:u w:val="single"/>
        </w:rPr>
      </w:pPr>
      <w:r w:rsidRPr="0024108C">
        <w:rPr>
          <w:b/>
          <w:bCs/>
          <w:sz w:val="32"/>
          <w:szCs w:val="32"/>
          <w:highlight w:val="yellow"/>
          <w:u w:val="single"/>
        </w:rPr>
        <w:t>SIZE_LIMIT;</w:t>
      </w:r>
    </w:p>
    <w:p w14:paraId="6350360F" w14:textId="1DB3CAE2" w:rsidR="0024108C" w:rsidRDefault="00656460" w:rsidP="0024108C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57B062A" wp14:editId="62BB3801">
            <wp:extent cx="5731510" cy="3223895"/>
            <wp:effectExtent l="0" t="0" r="2540" b="0"/>
            <wp:docPr id="77479000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90007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9381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  <w:r w:rsidRPr="00D41088">
        <w:rPr>
          <w:b/>
          <w:bCs/>
          <w:sz w:val="32"/>
          <w:szCs w:val="32"/>
          <w:u w:val="single"/>
        </w:rPr>
        <w:t>SELECT * FROM ORDERS;</w:t>
      </w:r>
    </w:p>
    <w:p w14:paraId="3B0D6AFE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</w:p>
    <w:p w14:paraId="0CCE75C8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</w:p>
    <w:p w14:paraId="67893586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  <w:r w:rsidRPr="00D41088">
        <w:rPr>
          <w:b/>
          <w:bCs/>
          <w:sz w:val="32"/>
          <w:szCs w:val="32"/>
          <w:u w:val="single"/>
        </w:rPr>
        <w:t>---- SIZE_LIMIT ----</w:t>
      </w:r>
    </w:p>
    <w:p w14:paraId="15D7348B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</w:p>
    <w:p w14:paraId="7C076A52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  <w:r w:rsidRPr="00D41088">
        <w:rPr>
          <w:b/>
          <w:bCs/>
          <w:sz w:val="32"/>
          <w:szCs w:val="32"/>
          <w:u w:val="single"/>
        </w:rPr>
        <w:t>// Prepare database &amp; table</w:t>
      </w:r>
    </w:p>
    <w:p w14:paraId="4386C3F9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  <w:r w:rsidRPr="00D41088">
        <w:rPr>
          <w:b/>
          <w:bCs/>
          <w:sz w:val="32"/>
          <w:szCs w:val="32"/>
          <w:u w:val="single"/>
        </w:rPr>
        <w:t>CREATE OR REPLACE DATABASE COPY_DB;</w:t>
      </w:r>
    </w:p>
    <w:p w14:paraId="24190EC9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</w:p>
    <w:p w14:paraId="7058FB00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  <w:r w:rsidRPr="00D41088">
        <w:rPr>
          <w:b/>
          <w:bCs/>
          <w:sz w:val="32"/>
          <w:szCs w:val="32"/>
          <w:u w:val="single"/>
        </w:rPr>
        <w:t xml:space="preserve">CREATE OR REPLACE </w:t>
      </w:r>
      <w:proofErr w:type="gramStart"/>
      <w:r w:rsidRPr="00D41088">
        <w:rPr>
          <w:b/>
          <w:bCs/>
          <w:sz w:val="32"/>
          <w:szCs w:val="32"/>
          <w:u w:val="single"/>
        </w:rPr>
        <w:t>TABLE  COPY</w:t>
      </w:r>
      <w:proofErr w:type="gramEnd"/>
      <w:r w:rsidRPr="00D41088">
        <w:rPr>
          <w:b/>
          <w:bCs/>
          <w:sz w:val="32"/>
          <w:szCs w:val="32"/>
          <w:u w:val="single"/>
        </w:rPr>
        <w:t>_DB.PUBLIC.ORDERS (</w:t>
      </w:r>
    </w:p>
    <w:p w14:paraId="20A221DE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  <w:r w:rsidRPr="00D41088">
        <w:rPr>
          <w:b/>
          <w:bCs/>
          <w:sz w:val="32"/>
          <w:szCs w:val="32"/>
          <w:u w:val="single"/>
        </w:rPr>
        <w:t xml:space="preserve">    ORDER_ID </w:t>
      </w:r>
      <w:proofErr w:type="gramStart"/>
      <w:r w:rsidRPr="00D41088">
        <w:rPr>
          <w:b/>
          <w:bCs/>
          <w:sz w:val="32"/>
          <w:szCs w:val="32"/>
          <w:u w:val="single"/>
        </w:rPr>
        <w:t>VARCHAR(</w:t>
      </w:r>
      <w:proofErr w:type="gramEnd"/>
      <w:r w:rsidRPr="00D41088">
        <w:rPr>
          <w:b/>
          <w:bCs/>
          <w:sz w:val="32"/>
          <w:szCs w:val="32"/>
          <w:u w:val="single"/>
        </w:rPr>
        <w:t>30),</w:t>
      </w:r>
    </w:p>
    <w:p w14:paraId="06FA06A9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  <w:r w:rsidRPr="00D41088">
        <w:rPr>
          <w:b/>
          <w:bCs/>
          <w:sz w:val="32"/>
          <w:szCs w:val="32"/>
          <w:u w:val="single"/>
        </w:rPr>
        <w:t xml:space="preserve">    AMOUNT </w:t>
      </w:r>
      <w:proofErr w:type="gramStart"/>
      <w:r w:rsidRPr="00D41088">
        <w:rPr>
          <w:b/>
          <w:bCs/>
          <w:sz w:val="32"/>
          <w:szCs w:val="32"/>
          <w:u w:val="single"/>
        </w:rPr>
        <w:t>VARCHAR(</w:t>
      </w:r>
      <w:proofErr w:type="gramEnd"/>
      <w:r w:rsidRPr="00D41088">
        <w:rPr>
          <w:b/>
          <w:bCs/>
          <w:sz w:val="32"/>
          <w:szCs w:val="32"/>
          <w:u w:val="single"/>
        </w:rPr>
        <w:t>30),</w:t>
      </w:r>
    </w:p>
    <w:p w14:paraId="40DE4009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  <w:r w:rsidRPr="00D41088">
        <w:rPr>
          <w:b/>
          <w:bCs/>
          <w:sz w:val="32"/>
          <w:szCs w:val="32"/>
          <w:u w:val="single"/>
        </w:rPr>
        <w:t xml:space="preserve">    PROFIT INT,</w:t>
      </w:r>
    </w:p>
    <w:p w14:paraId="294B6D6A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  <w:r w:rsidRPr="00D41088">
        <w:rPr>
          <w:b/>
          <w:bCs/>
          <w:sz w:val="32"/>
          <w:szCs w:val="32"/>
          <w:u w:val="single"/>
        </w:rPr>
        <w:t xml:space="preserve">    QUANTITY INT,</w:t>
      </w:r>
    </w:p>
    <w:p w14:paraId="4DB154AC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  <w:r w:rsidRPr="00D41088">
        <w:rPr>
          <w:b/>
          <w:bCs/>
          <w:sz w:val="32"/>
          <w:szCs w:val="32"/>
          <w:u w:val="single"/>
        </w:rPr>
        <w:t xml:space="preserve">    CATEGORY </w:t>
      </w:r>
      <w:proofErr w:type="gramStart"/>
      <w:r w:rsidRPr="00D41088">
        <w:rPr>
          <w:b/>
          <w:bCs/>
          <w:sz w:val="32"/>
          <w:szCs w:val="32"/>
          <w:u w:val="single"/>
        </w:rPr>
        <w:t>VARCHAR(</w:t>
      </w:r>
      <w:proofErr w:type="gramEnd"/>
      <w:r w:rsidRPr="00D41088">
        <w:rPr>
          <w:b/>
          <w:bCs/>
          <w:sz w:val="32"/>
          <w:szCs w:val="32"/>
          <w:u w:val="single"/>
        </w:rPr>
        <w:t>30),</w:t>
      </w:r>
    </w:p>
    <w:p w14:paraId="270A2A2B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  <w:r w:rsidRPr="00D41088">
        <w:rPr>
          <w:b/>
          <w:bCs/>
          <w:sz w:val="32"/>
          <w:szCs w:val="32"/>
          <w:u w:val="single"/>
        </w:rPr>
        <w:t xml:space="preserve">    SUBCATEGORY </w:t>
      </w:r>
      <w:proofErr w:type="gramStart"/>
      <w:r w:rsidRPr="00D41088">
        <w:rPr>
          <w:b/>
          <w:bCs/>
          <w:sz w:val="32"/>
          <w:szCs w:val="32"/>
          <w:u w:val="single"/>
        </w:rPr>
        <w:t>VARCHAR(</w:t>
      </w:r>
      <w:proofErr w:type="gramEnd"/>
      <w:r w:rsidRPr="00D41088">
        <w:rPr>
          <w:b/>
          <w:bCs/>
          <w:sz w:val="32"/>
          <w:szCs w:val="32"/>
          <w:u w:val="single"/>
        </w:rPr>
        <w:t>30));</w:t>
      </w:r>
    </w:p>
    <w:p w14:paraId="4C008BBD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  <w:r w:rsidRPr="00D41088">
        <w:rPr>
          <w:b/>
          <w:bCs/>
          <w:sz w:val="32"/>
          <w:szCs w:val="32"/>
          <w:u w:val="single"/>
        </w:rPr>
        <w:t xml:space="preserve">    </w:t>
      </w:r>
    </w:p>
    <w:p w14:paraId="4BFD9C83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  <w:r w:rsidRPr="00D41088">
        <w:rPr>
          <w:b/>
          <w:bCs/>
          <w:sz w:val="32"/>
          <w:szCs w:val="32"/>
          <w:u w:val="single"/>
        </w:rPr>
        <w:t xml:space="preserve">    </w:t>
      </w:r>
    </w:p>
    <w:p w14:paraId="5B6A3909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  <w:r w:rsidRPr="00D41088">
        <w:rPr>
          <w:b/>
          <w:bCs/>
          <w:sz w:val="32"/>
          <w:szCs w:val="32"/>
          <w:u w:val="single"/>
        </w:rPr>
        <w:t>// Prepare stage object</w:t>
      </w:r>
    </w:p>
    <w:p w14:paraId="151AFA3F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  <w:r w:rsidRPr="00D41088">
        <w:rPr>
          <w:b/>
          <w:bCs/>
          <w:sz w:val="32"/>
          <w:szCs w:val="32"/>
          <w:u w:val="single"/>
        </w:rPr>
        <w:t>CREATE OR REPLACE STAGE COPY_DB.PUBLIC.aws_stage_copy</w:t>
      </w:r>
    </w:p>
    <w:p w14:paraId="46FEEC8C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  <w:r w:rsidRPr="00D41088">
        <w:rPr>
          <w:b/>
          <w:bCs/>
          <w:sz w:val="32"/>
          <w:szCs w:val="32"/>
          <w:u w:val="single"/>
        </w:rPr>
        <w:t xml:space="preserve">    url='s3://snowflakebucket-copyoption/size/';</w:t>
      </w:r>
    </w:p>
    <w:p w14:paraId="3CC59066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  <w:r w:rsidRPr="00D41088">
        <w:rPr>
          <w:b/>
          <w:bCs/>
          <w:sz w:val="32"/>
          <w:szCs w:val="32"/>
          <w:u w:val="single"/>
        </w:rPr>
        <w:t xml:space="preserve">    </w:t>
      </w:r>
    </w:p>
    <w:p w14:paraId="02417538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  <w:r w:rsidRPr="00D41088">
        <w:rPr>
          <w:b/>
          <w:bCs/>
          <w:sz w:val="32"/>
          <w:szCs w:val="32"/>
          <w:u w:val="single"/>
        </w:rPr>
        <w:t xml:space="preserve">    </w:t>
      </w:r>
    </w:p>
    <w:p w14:paraId="243AA8DB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  <w:r w:rsidRPr="00D41088">
        <w:rPr>
          <w:b/>
          <w:bCs/>
          <w:sz w:val="32"/>
          <w:szCs w:val="32"/>
          <w:u w:val="single"/>
        </w:rPr>
        <w:t>// List files in stage</w:t>
      </w:r>
    </w:p>
    <w:p w14:paraId="796CA649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  <w:r w:rsidRPr="00D41088">
        <w:rPr>
          <w:b/>
          <w:bCs/>
          <w:sz w:val="32"/>
          <w:szCs w:val="32"/>
          <w:u w:val="single"/>
        </w:rPr>
        <w:lastRenderedPageBreak/>
        <w:t>LIST @aws_stage_copy;</w:t>
      </w:r>
    </w:p>
    <w:p w14:paraId="58342F5C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</w:p>
    <w:p w14:paraId="6509CB8A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</w:p>
    <w:p w14:paraId="43D25549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  <w:r w:rsidRPr="00D41088">
        <w:rPr>
          <w:b/>
          <w:bCs/>
          <w:sz w:val="32"/>
          <w:szCs w:val="32"/>
          <w:u w:val="single"/>
        </w:rPr>
        <w:t>//Load data using copy command</w:t>
      </w:r>
    </w:p>
    <w:p w14:paraId="771E976D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  <w:r w:rsidRPr="00D41088">
        <w:rPr>
          <w:b/>
          <w:bCs/>
          <w:sz w:val="32"/>
          <w:szCs w:val="32"/>
          <w:u w:val="single"/>
        </w:rPr>
        <w:t>COPY INTO COPY_</w:t>
      </w:r>
      <w:proofErr w:type="gramStart"/>
      <w:r w:rsidRPr="00D41088">
        <w:rPr>
          <w:b/>
          <w:bCs/>
          <w:sz w:val="32"/>
          <w:szCs w:val="32"/>
          <w:u w:val="single"/>
        </w:rPr>
        <w:t>DB.PUBLIC.ORDERS</w:t>
      </w:r>
      <w:proofErr w:type="gramEnd"/>
    </w:p>
    <w:p w14:paraId="6BA41C7E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  <w:r w:rsidRPr="00D41088">
        <w:rPr>
          <w:b/>
          <w:bCs/>
          <w:sz w:val="32"/>
          <w:szCs w:val="32"/>
          <w:u w:val="single"/>
        </w:rPr>
        <w:t xml:space="preserve">    FROM @aws_stage_copy</w:t>
      </w:r>
    </w:p>
    <w:p w14:paraId="11E5FD32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  <w:r w:rsidRPr="00D41088">
        <w:rPr>
          <w:b/>
          <w:bCs/>
          <w:sz w:val="32"/>
          <w:szCs w:val="32"/>
          <w:u w:val="single"/>
        </w:rPr>
        <w:t xml:space="preserve">    file_format= (type = csv field_delimiter=',' skip_header=1)</w:t>
      </w:r>
    </w:p>
    <w:p w14:paraId="3F2F1E89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  <w:r w:rsidRPr="00D41088">
        <w:rPr>
          <w:b/>
          <w:bCs/>
          <w:sz w:val="32"/>
          <w:szCs w:val="32"/>
          <w:u w:val="single"/>
        </w:rPr>
        <w:t xml:space="preserve">    pattern=</w:t>
      </w:r>
      <w:proofErr w:type="gramStart"/>
      <w:r w:rsidRPr="00D41088">
        <w:rPr>
          <w:b/>
          <w:bCs/>
          <w:sz w:val="32"/>
          <w:szCs w:val="32"/>
          <w:u w:val="single"/>
        </w:rPr>
        <w:t>'.*</w:t>
      </w:r>
      <w:proofErr w:type="gramEnd"/>
      <w:r w:rsidRPr="00D41088">
        <w:rPr>
          <w:b/>
          <w:bCs/>
          <w:sz w:val="32"/>
          <w:szCs w:val="32"/>
          <w:u w:val="single"/>
        </w:rPr>
        <w:t>Order.*'</w:t>
      </w:r>
    </w:p>
    <w:p w14:paraId="0DB35087" w14:textId="77777777" w:rsidR="00D41088" w:rsidRPr="00D41088" w:rsidRDefault="00D41088" w:rsidP="00D41088">
      <w:pPr>
        <w:rPr>
          <w:b/>
          <w:bCs/>
          <w:sz w:val="32"/>
          <w:szCs w:val="32"/>
          <w:u w:val="single"/>
        </w:rPr>
      </w:pPr>
      <w:r w:rsidRPr="00D41088">
        <w:rPr>
          <w:b/>
          <w:bCs/>
          <w:sz w:val="32"/>
          <w:szCs w:val="32"/>
          <w:u w:val="single"/>
        </w:rPr>
        <w:t xml:space="preserve">    SIZE_LIMIT=60000;</w:t>
      </w:r>
    </w:p>
    <w:p w14:paraId="381E6C40" w14:textId="6CE4A0CB" w:rsidR="00D41088" w:rsidRDefault="00D41088" w:rsidP="0024108C">
      <w:pPr>
        <w:rPr>
          <w:b/>
          <w:bCs/>
          <w:sz w:val="32"/>
          <w:szCs w:val="32"/>
          <w:u w:val="single"/>
        </w:rPr>
      </w:pPr>
      <w:r w:rsidRPr="00210684">
        <w:rPr>
          <w:b/>
          <w:bCs/>
          <w:sz w:val="32"/>
          <w:szCs w:val="32"/>
          <w:highlight w:val="yellow"/>
          <w:u w:val="single"/>
        </w:rPr>
        <w:t>RETURN F</w:t>
      </w:r>
      <w:r w:rsidR="00210684" w:rsidRPr="00210684">
        <w:rPr>
          <w:b/>
          <w:bCs/>
          <w:sz w:val="32"/>
          <w:szCs w:val="32"/>
          <w:highlight w:val="yellow"/>
          <w:u w:val="single"/>
        </w:rPr>
        <w:t>AILED ONLY</w:t>
      </w:r>
    </w:p>
    <w:p w14:paraId="11B4E67B" w14:textId="2A2EACB9" w:rsidR="00210684" w:rsidRDefault="00BB0D50" w:rsidP="0024108C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BA4EDB4" wp14:editId="179BA594">
            <wp:extent cx="5731510" cy="3223895"/>
            <wp:effectExtent l="0" t="0" r="2540" b="0"/>
            <wp:docPr id="2064211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1126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D7F5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</w:p>
    <w:p w14:paraId="43F0AE8A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</w:p>
    <w:p w14:paraId="0364CA7D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>---- RETURN_FAILED_ONLY ----</w:t>
      </w:r>
    </w:p>
    <w:p w14:paraId="4CB8D588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</w:p>
    <w:p w14:paraId="69E49E1E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</w:p>
    <w:p w14:paraId="0292CB54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</w:p>
    <w:p w14:paraId="548F149B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CREATE OR REPLACE </w:t>
      </w:r>
      <w:proofErr w:type="gramStart"/>
      <w:r w:rsidRPr="00B46052">
        <w:rPr>
          <w:b/>
          <w:bCs/>
          <w:sz w:val="32"/>
          <w:szCs w:val="32"/>
          <w:u w:val="single"/>
        </w:rPr>
        <w:t>TABLE  COPY</w:t>
      </w:r>
      <w:proofErr w:type="gramEnd"/>
      <w:r w:rsidRPr="00B46052">
        <w:rPr>
          <w:b/>
          <w:bCs/>
          <w:sz w:val="32"/>
          <w:szCs w:val="32"/>
          <w:u w:val="single"/>
        </w:rPr>
        <w:t>_DB.PUBLIC.ORDERS (</w:t>
      </w:r>
    </w:p>
    <w:p w14:paraId="101655E8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ORDER_ID </w:t>
      </w:r>
      <w:proofErr w:type="gramStart"/>
      <w:r w:rsidRPr="00B46052">
        <w:rPr>
          <w:b/>
          <w:bCs/>
          <w:sz w:val="32"/>
          <w:szCs w:val="32"/>
          <w:u w:val="single"/>
        </w:rPr>
        <w:t>VARCHAR(</w:t>
      </w:r>
      <w:proofErr w:type="gramEnd"/>
      <w:r w:rsidRPr="00B46052">
        <w:rPr>
          <w:b/>
          <w:bCs/>
          <w:sz w:val="32"/>
          <w:szCs w:val="32"/>
          <w:u w:val="single"/>
        </w:rPr>
        <w:t>30),</w:t>
      </w:r>
    </w:p>
    <w:p w14:paraId="43EA565C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AMOUNT </w:t>
      </w:r>
      <w:proofErr w:type="gramStart"/>
      <w:r w:rsidRPr="00B46052">
        <w:rPr>
          <w:b/>
          <w:bCs/>
          <w:sz w:val="32"/>
          <w:szCs w:val="32"/>
          <w:u w:val="single"/>
        </w:rPr>
        <w:t>VARCHAR(</w:t>
      </w:r>
      <w:proofErr w:type="gramEnd"/>
      <w:r w:rsidRPr="00B46052">
        <w:rPr>
          <w:b/>
          <w:bCs/>
          <w:sz w:val="32"/>
          <w:szCs w:val="32"/>
          <w:u w:val="single"/>
        </w:rPr>
        <w:t>30),</w:t>
      </w:r>
    </w:p>
    <w:p w14:paraId="0FFFE04A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PROFIT INT,</w:t>
      </w:r>
    </w:p>
    <w:p w14:paraId="664C3AB1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QUANTITY INT,</w:t>
      </w:r>
    </w:p>
    <w:p w14:paraId="157480E7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CATEGORY </w:t>
      </w:r>
      <w:proofErr w:type="gramStart"/>
      <w:r w:rsidRPr="00B46052">
        <w:rPr>
          <w:b/>
          <w:bCs/>
          <w:sz w:val="32"/>
          <w:szCs w:val="32"/>
          <w:u w:val="single"/>
        </w:rPr>
        <w:t>VARCHAR(</w:t>
      </w:r>
      <w:proofErr w:type="gramEnd"/>
      <w:r w:rsidRPr="00B46052">
        <w:rPr>
          <w:b/>
          <w:bCs/>
          <w:sz w:val="32"/>
          <w:szCs w:val="32"/>
          <w:u w:val="single"/>
        </w:rPr>
        <w:t>30),</w:t>
      </w:r>
    </w:p>
    <w:p w14:paraId="3181E746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SUBCATEGORY </w:t>
      </w:r>
      <w:proofErr w:type="gramStart"/>
      <w:r w:rsidRPr="00B46052">
        <w:rPr>
          <w:b/>
          <w:bCs/>
          <w:sz w:val="32"/>
          <w:szCs w:val="32"/>
          <w:u w:val="single"/>
        </w:rPr>
        <w:t>VARCHAR(</w:t>
      </w:r>
      <w:proofErr w:type="gramEnd"/>
      <w:r w:rsidRPr="00B46052">
        <w:rPr>
          <w:b/>
          <w:bCs/>
          <w:sz w:val="32"/>
          <w:szCs w:val="32"/>
          <w:u w:val="single"/>
        </w:rPr>
        <w:t>30));</w:t>
      </w:r>
    </w:p>
    <w:p w14:paraId="5F923B99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</w:p>
    <w:p w14:paraId="08054E41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>// Prepare stage object</w:t>
      </w:r>
    </w:p>
    <w:p w14:paraId="4E97B5C8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>CREATE OR REPLACE STAGE COPY_DB.PUBLIC.aws_stage_copy</w:t>
      </w:r>
    </w:p>
    <w:p w14:paraId="2D258CE7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url='s3://snowflakebucket-copyoption/returnfailed/';</w:t>
      </w:r>
    </w:p>
    <w:p w14:paraId="149B4C31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</w:t>
      </w:r>
    </w:p>
    <w:p w14:paraId="24C6B836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>LIST @COPY_DB.PUBLIC.aws_stage_copy;</w:t>
      </w:r>
    </w:p>
    <w:p w14:paraId="7695C33C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</w:t>
      </w:r>
    </w:p>
    <w:p w14:paraId="6A6FC9E8" w14:textId="51EE30A9" w:rsidR="00B46052" w:rsidRPr="00B46052" w:rsidRDefault="00B46052" w:rsidP="00BC1BEF">
      <w:pPr>
        <w:tabs>
          <w:tab w:val="left" w:pos="6640"/>
        </w:tabs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</w:t>
      </w:r>
      <w:r w:rsidR="00BC1BEF">
        <w:rPr>
          <w:b/>
          <w:bCs/>
          <w:sz w:val="32"/>
          <w:szCs w:val="32"/>
          <w:u w:val="single"/>
        </w:rPr>
        <w:tab/>
      </w:r>
    </w:p>
    <w:p w14:paraId="5DA1C5E3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//Load data using copy command</w:t>
      </w:r>
    </w:p>
    <w:p w14:paraId="223171EE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>COPY INTO COPY_</w:t>
      </w:r>
      <w:proofErr w:type="gramStart"/>
      <w:r w:rsidRPr="00B46052">
        <w:rPr>
          <w:b/>
          <w:bCs/>
          <w:sz w:val="32"/>
          <w:szCs w:val="32"/>
          <w:u w:val="single"/>
        </w:rPr>
        <w:t>DB.PUBLIC.ORDERS</w:t>
      </w:r>
      <w:proofErr w:type="gramEnd"/>
    </w:p>
    <w:p w14:paraId="5DEC707B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FROM @aws_stage_copy</w:t>
      </w:r>
    </w:p>
    <w:p w14:paraId="52A4014A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file_format= (type = csv field_delimiter=',' skip_header=1)</w:t>
      </w:r>
    </w:p>
    <w:p w14:paraId="78D24F38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pattern=</w:t>
      </w:r>
      <w:proofErr w:type="gramStart"/>
      <w:r w:rsidRPr="00B46052">
        <w:rPr>
          <w:b/>
          <w:bCs/>
          <w:sz w:val="32"/>
          <w:szCs w:val="32"/>
          <w:u w:val="single"/>
        </w:rPr>
        <w:t>'.*</w:t>
      </w:r>
      <w:proofErr w:type="gramEnd"/>
      <w:r w:rsidRPr="00B46052">
        <w:rPr>
          <w:b/>
          <w:bCs/>
          <w:sz w:val="32"/>
          <w:szCs w:val="32"/>
          <w:u w:val="single"/>
        </w:rPr>
        <w:t>Order.*'</w:t>
      </w:r>
    </w:p>
    <w:p w14:paraId="3736014B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lastRenderedPageBreak/>
        <w:t xml:space="preserve">    RETURN_FAILED_ONLY = TRUE;</w:t>
      </w:r>
    </w:p>
    <w:p w14:paraId="2DDC6E18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</w:t>
      </w:r>
    </w:p>
    <w:p w14:paraId="7C784C02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</w:t>
      </w:r>
    </w:p>
    <w:p w14:paraId="2E08D8E5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</w:t>
      </w:r>
    </w:p>
    <w:p w14:paraId="24759FE3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>COPY INTO COPY_</w:t>
      </w:r>
      <w:proofErr w:type="gramStart"/>
      <w:r w:rsidRPr="00B46052">
        <w:rPr>
          <w:b/>
          <w:bCs/>
          <w:sz w:val="32"/>
          <w:szCs w:val="32"/>
          <w:u w:val="single"/>
        </w:rPr>
        <w:t>DB.PUBLIC.ORDERS</w:t>
      </w:r>
      <w:proofErr w:type="gramEnd"/>
    </w:p>
    <w:p w14:paraId="4F838102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FROM @aws_stage_copy</w:t>
      </w:r>
    </w:p>
    <w:p w14:paraId="02F916C0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file_format= (type = csv field_delimiter=',' skip_header=1)</w:t>
      </w:r>
    </w:p>
    <w:p w14:paraId="28EA823E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pattern=</w:t>
      </w:r>
      <w:proofErr w:type="gramStart"/>
      <w:r w:rsidRPr="00B46052">
        <w:rPr>
          <w:b/>
          <w:bCs/>
          <w:sz w:val="32"/>
          <w:szCs w:val="32"/>
          <w:u w:val="single"/>
        </w:rPr>
        <w:t>'.*</w:t>
      </w:r>
      <w:proofErr w:type="gramEnd"/>
      <w:r w:rsidRPr="00B46052">
        <w:rPr>
          <w:b/>
          <w:bCs/>
          <w:sz w:val="32"/>
          <w:szCs w:val="32"/>
          <w:u w:val="single"/>
        </w:rPr>
        <w:t>Order.*'</w:t>
      </w:r>
    </w:p>
    <w:p w14:paraId="47934ABC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ON_ERROR =CONTINUE</w:t>
      </w:r>
    </w:p>
    <w:p w14:paraId="78A6E057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RETURN_FAILED_ONLY = TRUE;</w:t>
      </w:r>
    </w:p>
    <w:p w14:paraId="34F965D6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</w:p>
    <w:p w14:paraId="5EC4A2E0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</w:p>
    <w:p w14:paraId="38A946F0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>// Default = FALSE</w:t>
      </w:r>
    </w:p>
    <w:p w14:paraId="51133DAD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</w:p>
    <w:p w14:paraId="6A32038A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CREATE OR REPLACE </w:t>
      </w:r>
      <w:proofErr w:type="gramStart"/>
      <w:r w:rsidRPr="00B46052">
        <w:rPr>
          <w:b/>
          <w:bCs/>
          <w:sz w:val="32"/>
          <w:szCs w:val="32"/>
          <w:u w:val="single"/>
        </w:rPr>
        <w:t>TABLE  COPY</w:t>
      </w:r>
      <w:proofErr w:type="gramEnd"/>
      <w:r w:rsidRPr="00B46052">
        <w:rPr>
          <w:b/>
          <w:bCs/>
          <w:sz w:val="32"/>
          <w:szCs w:val="32"/>
          <w:u w:val="single"/>
        </w:rPr>
        <w:t>_DB.PUBLIC.ORDERS (</w:t>
      </w:r>
    </w:p>
    <w:p w14:paraId="1BBEC257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ORDER_ID </w:t>
      </w:r>
      <w:proofErr w:type="gramStart"/>
      <w:r w:rsidRPr="00B46052">
        <w:rPr>
          <w:b/>
          <w:bCs/>
          <w:sz w:val="32"/>
          <w:szCs w:val="32"/>
          <w:u w:val="single"/>
        </w:rPr>
        <w:t>VARCHAR(</w:t>
      </w:r>
      <w:proofErr w:type="gramEnd"/>
      <w:r w:rsidRPr="00B46052">
        <w:rPr>
          <w:b/>
          <w:bCs/>
          <w:sz w:val="32"/>
          <w:szCs w:val="32"/>
          <w:u w:val="single"/>
        </w:rPr>
        <w:t>30),</w:t>
      </w:r>
    </w:p>
    <w:p w14:paraId="00324B17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AMOUNT </w:t>
      </w:r>
      <w:proofErr w:type="gramStart"/>
      <w:r w:rsidRPr="00B46052">
        <w:rPr>
          <w:b/>
          <w:bCs/>
          <w:sz w:val="32"/>
          <w:szCs w:val="32"/>
          <w:u w:val="single"/>
        </w:rPr>
        <w:t>VARCHAR(</w:t>
      </w:r>
      <w:proofErr w:type="gramEnd"/>
      <w:r w:rsidRPr="00B46052">
        <w:rPr>
          <w:b/>
          <w:bCs/>
          <w:sz w:val="32"/>
          <w:szCs w:val="32"/>
          <w:u w:val="single"/>
        </w:rPr>
        <w:t>30),</w:t>
      </w:r>
    </w:p>
    <w:p w14:paraId="24776FC6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PROFIT INT,</w:t>
      </w:r>
    </w:p>
    <w:p w14:paraId="1507BE2C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QUANTITY INT,</w:t>
      </w:r>
    </w:p>
    <w:p w14:paraId="65176B89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CATEGORY </w:t>
      </w:r>
      <w:proofErr w:type="gramStart"/>
      <w:r w:rsidRPr="00B46052">
        <w:rPr>
          <w:b/>
          <w:bCs/>
          <w:sz w:val="32"/>
          <w:szCs w:val="32"/>
          <w:u w:val="single"/>
        </w:rPr>
        <w:t>VARCHAR(</w:t>
      </w:r>
      <w:proofErr w:type="gramEnd"/>
      <w:r w:rsidRPr="00B46052">
        <w:rPr>
          <w:b/>
          <w:bCs/>
          <w:sz w:val="32"/>
          <w:szCs w:val="32"/>
          <w:u w:val="single"/>
        </w:rPr>
        <w:t>30),</w:t>
      </w:r>
    </w:p>
    <w:p w14:paraId="4E854088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SUBCATEGORY </w:t>
      </w:r>
      <w:proofErr w:type="gramStart"/>
      <w:r w:rsidRPr="00B46052">
        <w:rPr>
          <w:b/>
          <w:bCs/>
          <w:sz w:val="32"/>
          <w:szCs w:val="32"/>
          <w:u w:val="single"/>
        </w:rPr>
        <w:t>VARCHAR(</w:t>
      </w:r>
      <w:proofErr w:type="gramEnd"/>
      <w:r w:rsidRPr="00B46052">
        <w:rPr>
          <w:b/>
          <w:bCs/>
          <w:sz w:val="32"/>
          <w:szCs w:val="32"/>
          <w:u w:val="single"/>
        </w:rPr>
        <w:t>30));</w:t>
      </w:r>
    </w:p>
    <w:p w14:paraId="69099279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</w:p>
    <w:p w14:paraId="2F450978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</w:p>
    <w:p w14:paraId="06890E73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lastRenderedPageBreak/>
        <w:t>COPY INTO COPY_</w:t>
      </w:r>
      <w:proofErr w:type="gramStart"/>
      <w:r w:rsidRPr="00B46052">
        <w:rPr>
          <w:b/>
          <w:bCs/>
          <w:sz w:val="32"/>
          <w:szCs w:val="32"/>
          <w:u w:val="single"/>
        </w:rPr>
        <w:t>DB.PUBLIC.ORDERS</w:t>
      </w:r>
      <w:proofErr w:type="gramEnd"/>
    </w:p>
    <w:p w14:paraId="52FBFAB0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FROM @aws_stage_copy</w:t>
      </w:r>
    </w:p>
    <w:p w14:paraId="27CD1286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file_format= (type = csv field_delimiter=',' skip_header=1)</w:t>
      </w:r>
    </w:p>
    <w:p w14:paraId="014C5754" w14:textId="77777777" w:rsidR="00B46052" w:rsidRP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pattern=</w:t>
      </w:r>
      <w:proofErr w:type="gramStart"/>
      <w:r w:rsidRPr="00B46052">
        <w:rPr>
          <w:b/>
          <w:bCs/>
          <w:sz w:val="32"/>
          <w:szCs w:val="32"/>
          <w:u w:val="single"/>
        </w:rPr>
        <w:t>'.*</w:t>
      </w:r>
      <w:proofErr w:type="gramEnd"/>
      <w:r w:rsidRPr="00B46052">
        <w:rPr>
          <w:b/>
          <w:bCs/>
          <w:sz w:val="32"/>
          <w:szCs w:val="32"/>
          <w:u w:val="single"/>
        </w:rPr>
        <w:t>Order.*'</w:t>
      </w:r>
    </w:p>
    <w:p w14:paraId="44D578E1" w14:textId="68BEF147" w:rsidR="00B46052" w:rsidRDefault="00B46052" w:rsidP="00B46052">
      <w:pPr>
        <w:rPr>
          <w:b/>
          <w:bCs/>
          <w:sz w:val="32"/>
          <w:szCs w:val="32"/>
          <w:u w:val="single"/>
        </w:rPr>
      </w:pPr>
      <w:r w:rsidRPr="00B46052">
        <w:rPr>
          <w:b/>
          <w:bCs/>
          <w:sz w:val="32"/>
          <w:szCs w:val="32"/>
          <w:u w:val="single"/>
        </w:rPr>
        <w:t xml:space="preserve">    ON_ERROR =CONTINUE;</w:t>
      </w:r>
    </w:p>
    <w:p w14:paraId="275E7947" w14:textId="28BA49CB" w:rsidR="00AD6173" w:rsidRDefault="00AD6173" w:rsidP="00B46052">
      <w:pPr>
        <w:rPr>
          <w:b/>
          <w:bCs/>
          <w:sz w:val="32"/>
          <w:szCs w:val="32"/>
          <w:u w:val="single"/>
        </w:rPr>
      </w:pPr>
      <w:r w:rsidRPr="00AD6173">
        <w:rPr>
          <w:b/>
          <w:bCs/>
          <w:sz w:val="32"/>
          <w:szCs w:val="32"/>
          <w:highlight w:val="yellow"/>
          <w:u w:val="single"/>
        </w:rPr>
        <w:t>TRUNCATE COLUMNS</w:t>
      </w:r>
    </w:p>
    <w:p w14:paraId="5EF9D165" w14:textId="1A21D650" w:rsidR="00AD6173" w:rsidRDefault="00E12295" w:rsidP="00B46052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F277223" wp14:editId="3A15DB02">
            <wp:extent cx="5731510" cy="3223895"/>
            <wp:effectExtent l="0" t="0" r="2540" b="0"/>
            <wp:docPr id="4741837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83764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4DC5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t>---- TRUNCATECOLUMNS ----</w:t>
      </w:r>
    </w:p>
    <w:p w14:paraId="036B4FCB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</w:p>
    <w:p w14:paraId="46E0CE53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</w:p>
    <w:p w14:paraId="39582D1B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</w:p>
    <w:p w14:paraId="06C72E51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t xml:space="preserve">CREATE OR REPLACE </w:t>
      </w:r>
      <w:proofErr w:type="gramStart"/>
      <w:r w:rsidRPr="00B2330D">
        <w:rPr>
          <w:b/>
          <w:bCs/>
          <w:sz w:val="32"/>
          <w:szCs w:val="32"/>
          <w:u w:val="single"/>
        </w:rPr>
        <w:t>TABLE  COPY</w:t>
      </w:r>
      <w:proofErr w:type="gramEnd"/>
      <w:r w:rsidRPr="00B2330D">
        <w:rPr>
          <w:b/>
          <w:bCs/>
          <w:sz w:val="32"/>
          <w:szCs w:val="32"/>
          <w:u w:val="single"/>
        </w:rPr>
        <w:t>_DB.PUBLIC.ORDERS (</w:t>
      </w:r>
    </w:p>
    <w:p w14:paraId="2248942C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t xml:space="preserve">    ORDER_ID </w:t>
      </w:r>
      <w:proofErr w:type="gramStart"/>
      <w:r w:rsidRPr="00B2330D">
        <w:rPr>
          <w:b/>
          <w:bCs/>
          <w:sz w:val="32"/>
          <w:szCs w:val="32"/>
          <w:u w:val="single"/>
        </w:rPr>
        <w:t>VARCHAR(</w:t>
      </w:r>
      <w:proofErr w:type="gramEnd"/>
      <w:r w:rsidRPr="00B2330D">
        <w:rPr>
          <w:b/>
          <w:bCs/>
          <w:sz w:val="32"/>
          <w:szCs w:val="32"/>
          <w:u w:val="single"/>
        </w:rPr>
        <w:t>30),</w:t>
      </w:r>
    </w:p>
    <w:p w14:paraId="55691F0B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t xml:space="preserve">    AMOUNT </w:t>
      </w:r>
      <w:proofErr w:type="gramStart"/>
      <w:r w:rsidRPr="00B2330D">
        <w:rPr>
          <w:b/>
          <w:bCs/>
          <w:sz w:val="32"/>
          <w:szCs w:val="32"/>
          <w:u w:val="single"/>
        </w:rPr>
        <w:t>VARCHAR(</w:t>
      </w:r>
      <w:proofErr w:type="gramEnd"/>
      <w:r w:rsidRPr="00B2330D">
        <w:rPr>
          <w:b/>
          <w:bCs/>
          <w:sz w:val="32"/>
          <w:szCs w:val="32"/>
          <w:u w:val="single"/>
        </w:rPr>
        <w:t>30),</w:t>
      </w:r>
    </w:p>
    <w:p w14:paraId="3CD8D8A4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t xml:space="preserve">    PROFIT INT,</w:t>
      </w:r>
    </w:p>
    <w:p w14:paraId="65FBD7C7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lastRenderedPageBreak/>
        <w:t xml:space="preserve">    QUANTITY INT,</w:t>
      </w:r>
    </w:p>
    <w:p w14:paraId="0991E315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t xml:space="preserve">    CATEGORY </w:t>
      </w:r>
      <w:proofErr w:type="gramStart"/>
      <w:r w:rsidRPr="00B2330D">
        <w:rPr>
          <w:b/>
          <w:bCs/>
          <w:sz w:val="32"/>
          <w:szCs w:val="32"/>
          <w:u w:val="single"/>
        </w:rPr>
        <w:t>VARCHAR(</w:t>
      </w:r>
      <w:proofErr w:type="gramEnd"/>
      <w:r w:rsidRPr="00B2330D">
        <w:rPr>
          <w:b/>
          <w:bCs/>
          <w:sz w:val="32"/>
          <w:szCs w:val="32"/>
          <w:u w:val="single"/>
        </w:rPr>
        <w:t>10),</w:t>
      </w:r>
    </w:p>
    <w:p w14:paraId="3CC164C9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t xml:space="preserve">    SUBCATEGORY </w:t>
      </w:r>
      <w:proofErr w:type="gramStart"/>
      <w:r w:rsidRPr="00B2330D">
        <w:rPr>
          <w:b/>
          <w:bCs/>
          <w:sz w:val="32"/>
          <w:szCs w:val="32"/>
          <w:u w:val="single"/>
        </w:rPr>
        <w:t>VARCHAR(</w:t>
      </w:r>
      <w:proofErr w:type="gramEnd"/>
      <w:r w:rsidRPr="00B2330D">
        <w:rPr>
          <w:b/>
          <w:bCs/>
          <w:sz w:val="32"/>
          <w:szCs w:val="32"/>
          <w:u w:val="single"/>
        </w:rPr>
        <w:t>30));</w:t>
      </w:r>
    </w:p>
    <w:p w14:paraId="624449C9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</w:p>
    <w:p w14:paraId="70CF8AE5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t>// Prepare stage object</w:t>
      </w:r>
    </w:p>
    <w:p w14:paraId="65105C17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t>CREATE OR REPLACE STAGE COPY_DB.PUBLIC.aws_stage_copy</w:t>
      </w:r>
    </w:p>
    <w:p w14:paraId="3FA9C395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t xml:space="preserve">    url='s3://snowflakebucket-copyoption/size/';</w:t>
      </w:r>
    </w:p>
    <w:p w14:paraId="6EC1142D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t xml:space="preserve">  </w:t>
      </w:r>
    </w:p>
    <w:p w14:paraId="002FF584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t>LIST @COPY_DB.PUBLIC.aws_stage_copy;</w:t>
      </w:r>
    </w:p>
    <w:p w14:paraId="4AEA8379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t xml:space="preserve">  </w:t>
      </w:r>
    </w:p>
    <w:p w14:paraId="21C28D7B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t xml:space="preserve">    </w:t>
      </w:r>
    </w:p>
    <w:p w14:paraId="3FBA655A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t xml:space="preserve"> //Load data using copy command</w:t>
      </w:r>
    </w:p>
    <w:p w14:paraId="6CCEF3FA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t>COPY INTO COPY_</w:t>
      </w:r>
      <w:proofErr w:type="gramStart"/>
      <w:r w:rsidRPr="00B2330D">
        <w:rPr>
          <w:b/>
          <w:bCs/>
          <w:sz w:val="32"/>
          <w:szCs w:val="32"/>
          <w:u w:val="single"/>
        </w:rPr>
        <w:t>DB.PUBLIC.ORDERS</w:t>
      </w:r>
      <w:proofErr w:type="gramEnd"/>
    </w:p>
    <w:p w14:paraId="5A72A632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t xml:space="preserve">    FROM @aws_stage_copy</w:t>
      </w:r>
    </w:p>
    <w:p w14:paraId="7B5EA70C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t xml:space="preserve">    file_format= (type = csv field_delimiter=',' skip_header=1)</w:t>
      </w:r>
    </w:p>
    <w:p w14:paraId="793B8439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t xml:space="preserve">    pattern=</w:t>
      </w:r>
      <w:proofErr w:type="gramStart"/>
      <w:r w:rsidRPr="00B2330D">
        <w:rPr>
          <w:b/>
          <w:bCs/>
          <w:sz w:val="32"/>
          <w:szCs w:val="32"/>
          <w:u w:val="single"/>
        </w:rPr>
        <w:t>'.*</w:t>
      </w:r>
      <w:proofErr w:type="gramEnd"/>
      <w:r w:rsidRPr="00B2330D">
        <w:rPr>
          <w:b/>
          <w:bCs/>
          <w:sz w:val="32"/>
          <w:szCs w:val="32"/>
          <w:u w:val="single"/>
        </w:rPr>
        <w:t>Order.*';</w:t>
      </w:r>
    </w:p>
    <w:p w14:paraId="7B4C6B20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</w:p>
    <w:p w14:paraId="3DB6A489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</w:p>
    <w:p w14:paraId="22D2E3A1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t>COPY INTO COPY_</w:t>
      </w:r>
      <w:proofErr w:type="gramStart"/>
      <w:r w:rsidRPr="00B2330D">
        <w:rPr>
          <w:b/>
          <w:bCs/>
          <w:sz w:val="32"/>
          <w:szCs w:val="32"/>
          <w:u w:val="single"/>
        </w:rPr>
        <w:t>DB.PUBLIC.ORDERS</w:t>
      </w:r>
      <w:proofErr w:type="gramEnd"/>
    </w:p>
    <w:p w14:paraId="0F735263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t xml:space="preserve">    FROM @aws_stage_copy</w:t>
      </w:r>
    </w:p>
    <w:p w14:paraId="562C4A99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t xml:space="preserve">    file_format= (type = csv field_delimiter=',' skip_header=1)</w:t>
      </w:r>
    </w:p>
    <w:p w14:paraId="7C36B6FB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t xml:space="preserve">    pattern=</w:t>
      </w:r>
      <w:proofErr w:type="gramStart"/>
      <w:r w:rsidRPr="00B2330D">
        <w:rPr>
          <w:b/>
          <w:bCs/>
          <w:sz w:val="32"/>
          <w:szCs w:val="32"/>
          <w:u w:val="single"/>
        </w:rPr>
        <w:t>'.*</w:t>
      </w:r>
      <w:proofErr w:type="gramEnd"/>
      <w:r w:rsidRPr="00B2330D">
        <w:rPr>
          <w:b/>
          <w:bCs/>
          <w:sz w:val="32"/>
          <w:szCs w:val="32"/>
          <w:u w:val="single"/>
        </w:rPr>
        <w:t>Order.*'</w:t>
      </w:r>
    </w:p>
    <w:p w14:paraId="5A16AE7F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lastRenderedPageBreak/>
        <w:t xml:space="preserve">    TRUNCATECOLUMNS = true; </w:t>
      </w:r>
    </w:p>
    <w:p w14:paraId="33312CF5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t xml:space="preserve">    </w:t>
      </w:r>
    </w:p>
    <w:p w14:paraId="00967F49" w14:textId="77777777" w:rsidR="00B2330D" w:rsidRP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t xml:space="preserve">    </w:t>
      </w:r>
    </w:p>
    <w:p w14:paraId="2E33B120" w14:textId="289DC38D" w:rsid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u w:val="single"/>
        </w:rPr>
        <w:t xml:space="preserve">SELECT * FROM ORDERS;    </w:t>
      </w:r>
    </w:p>
    <w:p w14:paraId="0FA68DA9" w14:textId="18679F2B" w:rsidR="00B2330D" w:rsidRDefault="00B2330D" w:rsidP="00B2330D">
      <w:pPr>
        <w:rPr>
          <w:b/>
          <w:bCs/>
          <w:sz w:val="32"/>
          <w:szCs w:val="32"/>
          <w:u w:val="single"/>
        </w:rPr>
      </w:pPr>
      <w:r w:rsidRPr="00B2330D">
        <w:rPr>
          <w:b/>
          <w:bCs/>
          <w:sz w:val="32"/>
          <w:szCs w:val="32"/>
          <w:highlight w:val="yellow"/>
          <w:u w:val="single"/>
        </w:rPr>
        <w:t>FORCE</w:t>
      </w:r>
    </w:p>
    <w:p w14:paraId="14334DE5" w14:textId="0E4FAB24" w:rsidR="00B2330D" w:rsidRDefault="007F7E8C" w:rsidP="00B2330D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1654B0A" wp14:editId="753CAA9A">
            <wp:extent cx="5731510" cy="3223895"/>
            <wp:effectExtent l="0" t="0" r="2540" b="0"/>
            <wp:docPr id="1838413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135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EBB9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</w:p>
    <w:p w14:paraId="7D92D81E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>---- FORCE ----</w:t>
      </w:r>
    </w:p>
    <w:p w14:paraId="0579F4C9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</w:p>
    <w:p w14:paraId="32B06D35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</w:p>
    <w:p w14:paraId="355A47D9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</w:p>
    <w:p w14:paraId="63830F25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 xml:space="preserve">CREATE OR REPLACE </w:t>
      </w:r>
      <w:proofErr w:type="gramStart"/>
      <w:r w:rsidRPr="00BB0F9D">
        <w:rPr>
          <w:b/>
          <w:bCs/>
          <w:sz w:val="32"/>
          <w:szCs w:val="32"/>
          <w:u w:val="single"/>
        </w:rPr>
        <w:t>TABLE  COPY</w:t>
      </w:r>
      <w:proofErr w:type="gramEnd"/>
      <w:r w:rsidRPr="00BB0F9D">
        <w:rPr>
          <w:b/>
          <w:bCs/>
          <w:sz w:val="32"/>
          <w:szCs w:val="32"/>
          <w:u w:val="single"/>
        </w:rPr>
        <w:t>_DB.PUBLIC.ORDERS (</w:t>
      </w:r>
    </w:p>
    <w:p w14:paraId="35E8EAF0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 xml:space="preserve">    ORDER_ID </w:t>
      </w:r>
      <w:proofErr w:type="gramStart"/>
      <w:r w:rsidRPr="00BB0F9D">
        <w:rPr>
          <w:b/>
          <w:bCs/>
          <w:sz w:val="32"/>
          <w:szCs w:val="32"/>
          <w:u w:val="single"/>
        </w:rPr>
        <w:t>VARCHAR(</w:t>
      </w:r>
      <w:proofErr w:type="gramEnd"/>
      <w:r w:rsidRPr="00BB0F9D">
        <w:rPr>
          <w:b/>
          <w:bCs/>
          <w:sz w:val="32"/>
          <w:szCs w:val="32"/>
          <w:u w:val="single"/>
        </w:rPr>
        <w:t>30),</w:t>
      </w:r>
    </w:p>
    <w:p w14:paraId="4389D3A0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 xml:space="preserve">    AMOUNT </w:t>
      </w:r>
      <w:proofErr w:type="gramStart"/>
      <w:r w:rsidRPr="00BB0F9D">
        <w:rPr>
          <w:b/>
          <w:bCs/>
          <w:sz w:val="32"/>
          <w:szCs w:val="32"/>
          <w:u w:val="single"/>
        </w:rPr>
        <w:t>VARCHAR(</w:t>
      </w:r>
      <w:proofErr w:type="gramEnd"/>
      <w:r w:rsidRPr="00BB0F9D">
        <w:rPr>
          <w:b/>
          <w:bCs/>
          <w:sz w:val="32"/>
          <w:szCs w:val="32"/>
          <w:u w:val="single"/>
        </w:rPr>
        <w:t>30),</w:t>
      </w:r>
    </w:p>
    <w:p w14:paraId="1988842F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 xml:space="preserve">    PROFIT INT,</w:t>
      </w:r>
    </w:p>
    <w:p w14:paraId="2543B77F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lastRenderedPageBreak/>
        <w:t xml:space="preserve">    QUANTITY INT,</w:t>
      </w:r>
    </w:p>
    <w:p w14:paraId="31E3545C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 xml:space="preserve">    CATEGORY </w:t>
      </w:r>
      <w:proofErr w:type="gramStart"/>
      <w:r w:rsidRPr="00BB0F9D">
        <w:rPr>
          <w:b/>
          <w:bCs/>
          <w:sz w:val="32"/>
          <w:szCs w:val="32"/>
          <w:u w:val="single"/>
        </w:rPr>
        <w:t>VARCHAR(</w:t>
      </w:r>
      <w:proofErr w:type="gramEnd"/>
      <w:r w:rsidRPr="00BB0F9D">
        <w:rPr>
          <w:b/>
          <w:bCs/>
          <w:sz w:val="32"/>
          <w:szCs w:val="32"/>
          <w:u w:val="single"/>
        </w:rPr>
        <w:t>30),</w:t>
      </w:r>
    </w:p>
    <w:p w14:paraId="7928235D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 xml:space="preserve">    SUBCATEGORY </w:t>
      </w:r>
      <w:proofErr w:type="gramStart"/>
      <w:r w:rsidRPr="00BB0F9D">
        <w:rPr>
          <w:b/>
          <w:bCs/>
          <w:sz w:val="32"/>
          <w:szCs w:val="32"/>
          <w:u w:val="single"/>
        </w:rPr>
        <w:t>VARCHAR(</w:t>
      </w:r>
      <w:proofErr w:type="gramEnd"/>
      <w:r w:rsidRPr="00BB0F9D">
        <w:rPr>
          <w:b/>
          <w:bCs/>
          <w:sz w:val="32"/>
          <w:szCs w:val="32"/>
          <w:u w:val="single"/>
        </w:rPr>
        <w:t>30));</w:t>
      </w:r>
    </w:p>
    <w:p w14:paraId="13E18DBD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</w:p>
    <w:p w14:paraId="4F075550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>// Prepare stage object</w:t>
      </w:r>
    </w:p>
    <w:p w14:paraId="6760CD1B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>CREATE OR REPLACE STAGE COPY_DB.PUBLIC.aws_stage_copy</w:t>
      </w:r>
    </w:p>
    <w:p w14:paraId="07A965FF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 xml:space="preserve">    url='s3://snowflakebucket-copyoption/size/';</w:t>
      </w:r>
    </w:p>
    <w:p w14:paraId="08BA8B4E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 xml:space="preserve">  </w:t>
      </w:r>
    </w:p>
    <w:p w14:paraId="777EF47E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>LIST @COPY_DB.PUBLIC.aws_stage_copy;</w:t>
      </w:r>
    </w:p>
    <w:p w14:paraId="5C7678B6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 xml:space="preserve">  </w:t>
      </w:r>
    </w:p>
    <w:p w14:paraId="4801D088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 xml:space="preserve">    </w:t>
      </w:r>
    </w:p>
    <w:p w14:paraId="08A9D943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 xml:space="preserve"> //Load data using copy command</w:t>
      </w:r>
    </w:p>
    <w:p w14:paraId="7700895F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>COPY INTO COPY_</w:t>
      </w:r>
      <w:proofErr w:type="gramStart"/>
      <w:r w:rsidRPr="00BB0F9D">
        <w:rPr>
          <w:b/>
          <w:bCs/>
          <w:sz w:val="32"/>
          <w:szCs w:val="32"/>
          <w:u w:val="single"/>
        </w:rPr>
        <w:t>DB.PUBLIC.ORDERS</w:t>
      </w:r>
      <w:proofErr w:type="gramEnd"/>
    </w:p>
    <w:p w14:paraId="6AA2FDE4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 xml:space="preserve">    FROM @aws_stage_copy</w:t>
      </w:r>
    </w:p>
    <w:p w14:paraId="09F301C0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 xml:space="preserve">    file_format= (type = csv field_delimiter=',' skip_header=1)</w:t>
      </w:r>
    </w:p>
    <w:p w14:paraId="4A96E822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 xml:space="preserve">    pattern=</w:t>
      </w:r>
      <w:proofErr w:type="gramStart"/>
      <w:r w:rsidRPr="00BB0F9D">
        <w:rPr>
          <w:b/>
          <w:bCs/>
          <w:sz w:val="32"/>
          <w:szCs w:val="32"/>
          <w:u w:val="single"/>
        </w:rPr>
        <w:t>'.*</w:t>
      </w:r>
      <w:proofErr w:type="gramEnd"/>
      <w:r w:rsidRPr="00BB0F9D">
        <w:rPr>
          <w:b/>
          <w:bCs/>
          <w:sz w:val="32"/>
          <w:szCs w:val="32"/>
          <w:u w:val="single"/>
        </w:rPr>
        <w:t>Order.*';</w:t>
      </w:r>
    </w:p>
    <w:p w14:paraId="1A5441D6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</w:p>
    <w:p w14:paraId="2D6E6E48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 xml:space="preserve">// Not possible to load file that have been </w:t>
      </w:r>
      <w:proofErr w:type="gramStart"/>
      <w:r w:rsidRPr="00BB0F9D">
        <w:rPr>
          <w:b/>
          <w:bCs/>
          <w:sz w:val="32"/>
          <w:szCs w:val="32"/>
          <w:u w:val="single"/>
        </w:rPr>
        <w:t>loaded</w:t>
      </w:r>
      <w:proofErr w:type="gramEnd"/>
      <w:r w:rsidRPr="00BB0F9D">
        <w:rPr>
          <w:b/>
          <w:bCs/>
          <w:sz w:val="32"/>
          <w:szCs w:val="32"/>
          <w:u w:val="single"/>
        </w:rPr>
        <w:t xml:space="preserve"> and data has not been modified</w:t>
      </w:r>
    </w:p>
    <w:p w14:paraId="00899B33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>COPY INTO COPY_</w:t>
      </w:r>
      <w:proofErr w:type="gramStart"/>
      <w:r w:rsidRPr="00BB0F9D">
        <w:rPr>
          <w:b/>
          <w:bCs/>
          <w:sz w:val="32"/>
          <w:szCs w:val="32"/>
          <w:u w:val="single"/>
        </w:rPr>
        <w:t>DB.PUBLIC.ORDERS</w:t>
      </w:r>
      <w:proofErr w:type="gramEnd"/>
    </w:p>
    <w:p w14:paraId="3A139B3D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 xml:space="preserve">    FROM @aws_stage_copy</w:t>
      </w:r>
    </w:p>
    <w:p w14:paraId="1D375758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 xml:space="preserve">    file_format= (type = csv field_delimiter=',' skip_header=1)</w:t>
      </w:r>
    </w:p>
    <w:p w14:paraId="6F1E8449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lastRenderedPageBreak/>
        <w:t xml:space="preserve">    pattern=</w:t>
      </w:r>
      <w:proofErr w:type="gramStart"/>
      <w:r w:rsidRPr="00BB0F9D">
        <w:rPr>
          <w:b/>
          <w:bCs/>
          <w:sz w:val="32"/>
          <w:szCs w:val="32"/>
          <w:u w:val="single"/>
        </w:rPr>
        <w:t>'.*</w:t>
      </w:r>
      <w:proofErr w:type="gramEnd"/>
      <w:r w:rsidRPr="00BB0F9D">
        <w:rPr>
          <w:b/>
          <w:bCs/>
          <w:sz w:val="32"/>
          <w:szCs w:val="32"/>
          <w:u w:val="single"/>
        </w:rPr>
        <w:t>Order.*';</w:t>
      </w:r>
    </w:p>
    <w:p w14:paraId="00C5E301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 xml:space="preserve">   </w:t>
      </w:r>
    </w:p>
    <w:p w14:paraId="42A241DB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</w:p>
    <w:p w14:paraId="65C533A4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 xml:space="preserve">SELECT * FROM ORDERS;    </w:t>
      </w:r>
    </w:p>
    <w:p w14:paraId="595B1203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</w:p>
    <w:p w14:paraId="15CEEB76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</w:p>
    <w:p w14:paraId="3E2BD6B3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>// Using the FORCE option</w:t>
      </w:r>
    </w:p>
    <w:p w14:paraId="32D859C9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</w:p>
    <w:p w14:paraId="30F935CF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>COPY INTO COPY_</w:t>
      </w:r>
      <w:proofErr w:type="gramStart"/>
      <w:r w:rsidRPr="00BB0F9D">
        <w:rPr>
          <w:b/>
          <w:bCs/>
          <w:sz w:val="32"/>
          <w:szCs w:val="32"/>
          <w:u w:val="single"/>
        </w:rPr>
        <w:t>DB.PUBLIC.ORDERS</w:t>
      </w:r>
      <w:proofErr w:type="gramEnd"/>
    </w:p>
    <w:p w14:paraId="63920C1B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 xml:space="preserve">    FROM @aws_stage_copy</w:t>
      </w:r>
    </w:p>
    <w:p w14:paraId="74E753B4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 xml:space="preserve">    file_format= (type = csv field_delimiter=',' skip_header=1)</w:t>
      </w:r>
    </w:p>
    <w:p w14:paraId="69830FCF" w14:textId="77777777" w:rsidR="00BB0F9D" w:rsidRP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 xml:space="preserve">    pattern=</w:t>
      </w:r>
      <w:proofErr w:type="gramStart"/>
      <w:r w:rsidRPr="00BB0F9D">
        <w:rPr>
          <w:b/>
          <w:bCs/>
          <w:sz w:val="32"/>
          <w:szCs w:val="32"/>
          <w:u w:val="single"/>
        </w:rPr>
        <w:t>'.*</w:t>
      </w:r>
      <w:proofErr w:type="gramEnd"/>
      <w:r w:rsidRPr="00BB0F9D">
        <w:rPr>
          <w:b/>
          <w:bCs/>
          <w:sz w:val="32"/>
          <w:szCs w:val="32"/>
          <w:u w:val="single"/>
        </w:rPr>
        <w:t>Order.*'</w:t>
      </w:r>
    </w:p>
    <w:p w14:paraId="640255EF" w14:textId="77777777" w:rsid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 xml:space="preserve">    FORCE = TRUE;</w:t>
      </w:r>
    </w:p>
    <w:p w14:paraId="21BD1A21" w14:textId="77777777" w:rsidR="00C9035C" w:rsidRPr="00BB0F9D" w:rsidRDefault="00C9035C" w:rsidP="00BB0F9D">
      <w:pPr>
        <w:rPr>
          <w:b/>
          <w:bCs/>
          <w:sz w:val="32"/>
          <w:szCs w:val="32"/>
          <w:u w:val="single"/>
        </w:rPr>
      </w:pPr>
    </w:p>
    <w:p w14:paraId="35B1658F" w14:textId="7276A536" w:rsidR="00BB0F9D" w:rsidRDefault="00BB0F9D" w:rsidP="00BB0F9D">
      <w:pPr>
        <w:rPr>
          <w:b/>
          <w:bCs/>
          <w:sz w:val="32"/>
          <w:szCs w:val="32"/>
          <w:u w:val="single"/>
        </w:rPr>
      </w:pPr>
      <w:r w:rsidRPr="00BB0F9D">
        <w:rPr>
          <w:b/>
          <w:bCs/>
          <w:sz w:val="32"/>
          <w:szCs w:val="32"/>
          <w:u w:val="single"/>
        </w:rPr>
        <w:t xml:space="preserve">    </w:t>
      </w:r>
      <w:r w:rsidR="00C9035C" w:rsidRPr="00C9035C">
        <w:rPr>
          <w:b/>
          <w:bCs/>
          <w:sz w:val="32"/>
          <w:szCs w:val="32"/>
          <w:highlight w:val="yellow"/>
          <w:u w:val="single"/>
        </w:rPr>
        <w:t>LOAD HISTORY</w:t>
      </w:r>
    </w:p>
    <w:p w14:paraId="7C63777B" w14:textId="624DCBB8" w:rsidR="007F7E8C" w:rsidRDefault="00915888" w:rsidP="00B2330D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D8D3905" wp14:editId="1C2E6F71">
            <wp:extent cx="5731510" cy="3223895"/>
            <wp:effectExtent l="0" t="0" r="2540" b="0"/>
            <wp:docPr id="1198011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118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037C" w14:textId="3C75F7B3" w:rsidR="009049C4" w:rsidRDefault="00915888" w:rsidP="0024108C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.</w:t>
      </w:r>
    </w:p>
    <w:p w14:paraId="23FD0093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</w:p>
    <w:p w14:paraId="3C0BC991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  <w:r w:rsidRPr="00596F96">
        <w:rPr>
          <w:b/>
          <w:bCs/>
          <w:sz w:val="32"/>
          <w:szCs w:val="32"/>
          <w:u w:val="single"/>
        </w:rPr>
        <w:t>-- Query load history within a database --</w:t>
      </w:r>
    </w:p>
    <w:p w14:paraId="2B408210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</w:p>
    <w:p w14:paraId="64CA771A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  <w:r w:rsidRPr="00596F96">
        <w:rPr>
          <w:b/>
          <w:bCs/>
          <w:sz w:val="32"/>
          <w:szCs w:val="32"/>
          <w:u w:val="single"/>
        </w:rPr>
        <w:t>USE COPY_DB;</w:t>
      </w:r>
    </w:p>
    <w:p w14:paraId="464811BD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</w:p>
    <w:p w14:paraId="55DD4BB6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  <w:r w:rsidRPr="00596F96">
        <w:rPr>
          <w:b/>
          <w:bCs/>
          <w:sz w:val="32"/>
          <w:szCs w:val="32"/>
          <w:u w:val="single"/>
        </w:rPr>
        <w:t>SELECT * FROM information_</w:t>
      </w:r>
      <w:proofErr w:type="gramStart"/>
      <w:r w:rsidRPr="00596F96">
        <w:rPr>
          <w:b/>
          <w:bCs/>
          <w:sz w:val="32"/>
          <w:szCs w:val="32"/>
          <w:u w:val="single"/>
        </w:rPr>
        <w:t>schema.load</w:t>
      </w:r>
      <w:proofErr w:type="gramEnd"/>
      <w:r w:rsidRPr="00596F96">
        <w:rPr>
          <w:b/>
          <w:bCs/>
          <w:sz w:val="32"/>
          <w:szCs w:val="32"/>
          <w:u w:val="single"/>
        </w:rPr>
        <w:t>_history;</w:t>
      </w:r>
    </w:p>
    <w:p w14:paraId="25AE6CF8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</w:p>
    <w:p w14:paraId="2F97367E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</w:p>
    <w:p w14:paraId="571255CA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</w:p>
    <w:p w14:paraId="7572144D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</w:p>
    <w:p w14:paraId="3481B9B8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</w:p>
    <w:p w14:paraId="6FBEA979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</w:p>
    <w:p w14:paraId="00787ACD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</w:p>
    <w:p w14:paraId="290BB70F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</w:p>
    <w:p w14:paraId="417A70D9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</w:p>
    <w:p w14:paraId="1148153B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</w:p>
    <w:p w14:paraId="156332E1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</w:p>
    <w:p w14:paraId="19A3AF4B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</w:p>
    <w:p w14:paraId="378883A6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</w:p>
    <w:p w14:paraId="0B2F4203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</w:p>
    <w:p w14:paraId="2F04243D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</w:p>
    <w:p w14:paraId="4CEF0603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</w:p>
    <w:p w14:paraId="08C6705E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  <w:r w:rsidRPr="00596F96">
        <w:rPr>
          <w:b/>
          <w:bCs/>
          <w:sz w:val="32"/>
          <w:szCs w:val="32"/>
          <w:u w:val="single"/>
        </w:rPr>
        <w:t>-- Query load history gloabally from SNOWFLAKE database --</w:t>
      </w:r>
    </w:p>
    <w:p w14:paraId="3FD1805E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</w:p>
    <w:p w14:paraId="63367528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</w:p>
    <w:p w14:paraId="3B3965A9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  <w:r w:rsidRPr="00596F96">
        <w:rPr>
          <w:b/>
          <w:bCs/>
          <w:sz w:val="32"/>
          <w:szCs w:val="32"/>
          <w:u w:val="single"/>
        </w:rPr>
        <w:t xml:space="preserve">SELECT * FROM </w:t>
      </w:r>
      <w:proofErr w:type="gramStart"/>
      <w:r w:rsidRPr="00596F96">
        <w:rPr>
          <w:b/>
          <w:bCs/>
          <w:sz w:val="32"/>
          <w:szCs w:val="32"/>
          <w:u w:val="single"/>
        </w:rPr>
        <w:t>snowflake.account</w:t>
      </w:r>
      <w:proofErr w:type="gramEnd"/>
      <w:r w:rsidRPr="00596F96">
        <w:rPr>
          <w:b/>
          <w:bCs/>
          <w:sz w:val="32"/>
          <w:szCs w:val="32"/>
          <w:u w:val="single"/>
        </w:rPr>
        <w:t>_usage.load_history;</w:t>
      </w:r>
    </w:p>
    <w:p w14:paraId="23FDCDFA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</w:p>
    <w:p w14:paraId="5AD3B188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</w:p>
    <w:p w14:paraId="064E93B7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  <w:r w:rsidRPr="00596F96">
        <w:rPr>
          <w:b/>
          <w:bCs/>
          <w:sz w:val="32"/>
          <w:szCs w:val="32"/>
          <w:u w:val="single"/>
        </w:rPr>
        <w:t>// Filter on specific table &amp; schema</w:t>
      </w:r>
    </w:p>
    <w:p w14:paraId="0F8576C6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  <w:r w:rsidRPr="00596F96">
        <w:rPr>
          <w:b/>
          <w:bCs/>
          <w:sz w:val="32"/>
          <w:szCs w:val="32"/>
          <w:u w:val="single"/>
        </w:rPr>
        <w:t xml:space="preserve">SELECT * FROM </w:t>
      </w:r>
      <w:proofErr w:type="gramStart"/>
      <w:r w:rsidRPr="00596F96">
        <w:rPr>
          <w:b/>
          <w:bCs/>
          <w:sz w:val="32"/>
          <w:szCs w:val="32"/>
          <w:u w:val="single"/>
        </w:rPr>
        <w:t>snowflake.account</w:t>
      </w:r>
      <w:proofErr w:type="gramEnd"/>
      <w:r w:rsidRPr="00596F96">
        <w:rPr>
          <w:b/>
          <w:bCs/>
          <w:sz w:val="32"/>
          <w:szCs w:val="32"/>
          <w:u w:val="single"/>
        </w:rPr>
        <w:t>_usage.load_history</w:t>
      </w:r>
    </w:p>
    <w:p w14:paraId="0E2A529D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  <w:r w:rsidRPr="00596F96">
        <w:rPr>
          <w:b/>
          <w:bCs/>
          <w:sz w:val="32"/>
          <w:szCs w:val="32"/>
          <w:u w:val="single"/>
        </w:rPr>
        <w:t xml:space="preserve">  where schema_name='PUBLIC' and</w:t>
      </w:r>
    </w:p>
    <w:p w14:paraId="08B00BDC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  <w:r w:rsidRPr="00596F96">
        <w:rPr>
          <w:b/>
          <w:bCs/>
          <w:sz w:val="32"/>
          <w:szCs w:val="32"/>
          <w:u w:val="single"/>
        </w:rPr>
        <w:t xml:space="preserve">  table_name='ORDERS';</w:t>
      </w:r>
    </w:p>
    <w:p w14:paraId="64C39A96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  <w:r w:rsidRPr="00596F96">
        <w:rPr>
          <w:b/>
          <w:bCs/>
          <w:sz w:val="32"/>
          <w:szCs w:val="32"/>
          <w:u w:val="single"/>
        </w:rPr>
        <w:t xml:space="preserve">  </w:t>
      </w:r>
    </w:p>
    <w:p w14:paraId="3F0E5804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  <w:r w:rsidRPr="00596F96">
        <w:rPr>
          <w:b/>
          <w:bCs/>
          <w:sz w:val="32"/>
          <w:szCs w:val="32"/>
          <w:u w:val="single"/>
        </w:rPr>
        <w:t xml:space="preserve">  </w:t>
      </w:r>
    </w:p>
    <w:p w14:paraId="24535E08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  <w:r w:rsidRPr="00596F96">
        <w:rPr>
          <w:b/>
          <w:bCs/>
          <w:sz w:val="32"/>
          <w:szCs w:val="32"/>
          <w:u w:val="single"/>
        </w:rPr>
        <w:t>// Filter on specific table &amp; schema</w:t>
      </w:r>
    </w:p>
    <w:p w14:paraId="2D4B24CF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  <w:r w:rsidRPr="00596F96">
        <w:rPr>
          <w:b/>
          <w:bCs/>
          <w:sz w:val="32"/>
          <w:szCs w:val="32"/>
          <w:u w:val="single"/>
        </w:rPr>
        <w:t xml:space="preserve">SELECT * FROM </w:t>
      </w:r>
      <w:proofErr w:type="gramStart"/>
      <w:r w:rsidRPr="00596F96">
        <w:rPr>
          <w:b/>
          <w:bCs/>
          <w:sz w:val="32"/>
          <w:szCs w:val="32"/>
          <w:u w:val="single"/>
        </w:rPr>
        <w:t>snowflake.account</w:t>
      </w:r>
      <w:proofErr w:type="gramEnd"/>
      <w:r w:rsidRPr="00596F96">
        <w:rPr>
          <w:b/>
          <w:bCs/>
          <w:sz w:val="32"/>
          <w:szCs w:val="32"/>
          <w:u w:val="single"/>
        </w:rPr>
        <w:t>_usage.load_history</w:t>
      </w:r>
    </w:p>
    <w:p w14:paraId="36CFF31D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  <w:r w:rsidRPr="00596F96">
        <w:rPr>
          <w:b/>
          <w:bCs/>
          <w:sz w:val="32"/>
          <w:szCs w:val="32"/>
          <w:u w:val="single"/>
        </w:rPr>
        <w:lastRenderedPageBreak/>
        <w:t xml:space="preserve">  where schema_name='PUBLIC' and</w:t>
      </w:r>
    </w:p>
    <w:p w14:paraId="62AE782C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  <w:r w:rsidRPr="00596F96">
        <w:rPr>
          <w:b/>
          <w:bCs/>
          <w:sz w:val="32"/>
          <w:szCs w:val="32"/>
          <w:u w:val="single"/>
        </w:rPr>
        <w:t xml:space="preserve">  table_name='ORDERS' and</w:t>
      </w:r>
    </w:p>
    <w:p w14:paraId="5A452B9D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  <w:r w:rsidRPr="00596F96">
        <w:rPr>
          <w:b/>
          <w:bCs/>
          <w:sz w:val="32"/>
          <w:szCs w:val="32"/>
          <w:u w:val="single"/>
        </w:rPr>
        <w:t xml:space="preserve">  error_count &gt; 0;</w:t>
      </w:r>
    </w:p>
    <w:p w14:paraId="2AA71B00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  <w:r w:rsidRPr="00596F96">
        <w:rPr>
          <w:b/>
          <w:bCs/>
          <w:sz w:val="32"/>
          <w:szCs w:val="32"/>
          <w:u w:val="single"/>
        </w:rPr>
        <w:t xml:space="preserve">  </w:t>
      </w:r>
    </w:p>
    <w:p w14:paraId="67C3973B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  <w:r w:rsidRPr="00596F96">
        <w:rPr>
          <w:b/>
          <w:bCs/>
          <w:sz w:val="32"/>
          <w:szCs w:val="32"/>
          <w:u w:val="single"/>
        </w:rPr>
        <w:t xml:space="preserve">  </w:t>
      </w:r>
    </w:p>
    <w:p w14:paraId="558D902B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  <w:r w:rsidRPr="00596F96">
        <w:rPr>
          <w:b/>
          <w:bCs/>
          <w:sz w:val="32"/>
          <w:szCs w:val="32"/>
          <w:u w:val="single"/>
        </w:rPr>
        <w:t>// Filter on specific table &amp; schema</w:t>
      </w:r>
    </w:p>
    <w:p w14:paraId="32E0A461" w14:textId="77777777" w:rsidR="00596F96" w:rsidRPr="00596F96" w:rsidRDefault="00596F96" w:rsidP="00596F96">
      <w:pPr>
        <w:rPr>
          <w:b/>
          <w:bCs/>
          <w:sz w:val="32"/>
          <w:szCs w:val="32"/>
          <w:u w:val="single"/>
        </w:rPr>
      </w:pPr>
      <w:r w:rsidRPr="00596F96">
        <w:rPr>
          <w:b/>
          <w:bCs/>
          <w:sz w:val="32"/>
          <w:szCs w:val="32"/>
          <w:u w:val="single"/>
        </w:rPr>
        <w:t xml:space="preserve">SELECT * FROM </w:t>
      </w:r>
      <w:proofErr w:type="gramStart"/>
      <w:r w:rsidRPr="00596F96">
        <w:rPr>
          <w:b/>
          <w:bCs/>
          <w:sz w:val="32"/>
          <w:szCs w:val="32"/>
          <w:u w:val="single"/>
        </w:rPr>
        <w:t>snowflake.account</w:t>
      </w:r>
      <w:proofErr w:type="gramEnd"/>
      <w:r w:rsidRPr="00596F96">
        <w:rPr>
          <w:b/>
          <w:bCs/>
          <w:sz w:val="32"/>
          <w:szCs w:val="32"/>
          <w:u w:val="single"/>
        </w:rPr>
        <w:t>_usage.load_history</w:t>
      </w:r>
    </w:p>
    <w:p w14:paraId="3569FDB3" w14:textId="6F0EE026" w:rsidR="00915888" w:rsidRDefault="00596F96" w:rsidP="00596F96">
      <w:pPr>
        <w:rPr>
          <w:b/>
          <w:bCs/>
          <w:sz w:val="32"/>
          <w:szCs w:val="32"/>
          <w:u w:val="single"/>
        </w:rPr>
      </w:pPr>
      <w:r w:rsidRPr="00596F96">
        <w:rPr>
          <w:b/>
          <w:bCs/>
          <w:sz w:val="32"/>
          <w:szCs w:val="32"/>
          <w:u w:val="single"/>
        </w:rPr>
        <w:t xml:space="preserve">WHERE DATE(LAST_LOAD_TIME) &lt;= </w:t>
      </w:r>
      <w:proofErr w:type="gramStart"/>
      <w:r w:rsidRPr="00596F96">
        <w:rPr>
          <w:b/>
          <w:bCs/>
          <w:sz w:val="32"/>
          <w:szCs w:val="32"/>
          <w:u w:val="single"/>
        </w:rPr>
        <w:t>DATEADD(</w:t>
      </w:r>
      <w:proofErr w:type="gramEnd"/>
      <w:r w:rsidRPr="00596F96">
        <w:rPr>
          <w:b/>
          <w:bCs/>
          <w:sz w:val="32"/>
          <w:szCs w:val="32"/>
          <w:u w:val="single"/>
        </w:rPr>
        <w:t>days,-1,CURRENT_DATE);</w:t>
      </w:r>
    </w:p>
    <w:p w14:paraId="20DD993E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t>-- Use validation mode</w:t>
      </w:r>
    </w:p>
    <w:p w14:paraId="704C9B77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t>COPY INTO EXERCISE_</w:t>
      </w:r>
      <w:proofErr w:type="gramStart"/>
      <w:r w:rsidRPr="008B7BF1">
        <w:rPr>
          <w:b/>
          <w:bCs/>
          <w:sz w:val="32"/>
          <w:szCs w:val="32"/>
          <w:u w:val="single"/>
        </w:rPr>
        <w:t>DB.PUBLIC.EMPLOYEES</w:t>
      </w:r>
      <w:proofErr w:type="gramEnd"/>
    </w:p>
    <w:p w14:paraId="45F50A0F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t xml:space="preserve">    FROM @aws_stage</w:t>
      </w:r>
    </w:p>
    <w:p w14:paraId="648FB597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t xml:space="preserve">      file_format= EXERCISE_DB.public.aws_fileformat</w:t>
      </w:r>
    </w:p>
    <w:p w14:paraId="78366161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t xml:space="preserve">      VALIDATION_MODE = RETURN_ERRORS;</w:t>
      </w:r>
    </w:p>
    <w:p w14:paraId="5942CC49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</w:p>
    <w:p w14:paraId="72A3E4B5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t xml:space="preserve">   CREATE OR REPLACE TABLE rejected_EX AS </w:t>
      </w:r>
    </w:p>
    <w:p w14:paraId="1489EBF1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t>select rejected_record from table(result_scan('01b943f2-030b-c793-000a-7df70001d386'));</w:t>
      </w:r>
    </w:p>
    <w:p w14:paraId="0A2D3D84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t xml:space="preserve">   </w:t>
      </w:r>
    </w:p>
    <w:p w14:paraId="049DB6F1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t xml:space="preserve"> </w:t>
      </w:r>
    </w:p>
    <w:p w14:paraId="317FE1B1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</w:p>
    <w:p w14:paraId="1202083D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t>select * from rejected_EX;</w:t>
      </w:r>
    </w:p>
    <w:p w14:paraId="7302C3D4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</w:p>
    <w:p w14:paraId="4C1F9AA5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lastRenderedPageBreak/>
        <w:t xml:space="preserve">---- 3) Working with rejected records ---- </w:t>
      </w:r>
    </w:p>
    <w:p w14:paraId="737C84E1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</w:p>
    <w:p w14:paraId="0B029CE2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</w:p>
    <w:p w14:paraId="7E49485D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</w:p>
    <w:p w14:paraId="5C6A15D0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t>SELECT REJECTED_RECORD FROM rejected_EX;</w:t>
      </w:r>
    </w:p>
    <w:p w14:paraId="6CD3BA7B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</w:p>
    <w:p w14:paraId="11A5EC6F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t>CREATE OR REPLACE TABLE rejected_values as</w:t>
      </w:r>
    </w:p>
    <w:p w14:paraId="256C1998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t xml:space="preserve">SELECT </w:t>
      </w:r>
    </w:p>
    <w:p w14:paraId="3F1EA9B2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t>SPLIT_</w:t>
      </w:r>
      <w:proofErr w:type="gramStart"/>
      <w:r w:rsidRPr="008B7BF1">
        <w:rPr>
          <w:b/>
          <w:bCs/>
          <w:sz w:val="32"/>
          <w:szCs w:val="32"/>
          <w:u w:val="single"/>
        </w:rPr>
        <w:t>PART(</w:t>
      </w:r>
      <w:proofErr w:type="gramEnd"/>
      <w:r w:rsidRPr="008B7BF1">
        <w:rPr>
          <w:b/>
          <w:bCs/>
          <w:sz w:val="32"/>
          <w:szCs w:val="32"/>
          <w:u w:val="single"/>
        </w:rPr>
        <w:t xml:space="preserve">rejected_record,',',1) as customer_id, </w:t>
      </w:r>
    </w:p>
    <w:p w14:paraId="1660E476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t>SPLIT_</w:t>
      </w:r>
      <w:proofErr w:type="gramStart"/>
      <w:r w:rsidRPr="008B7BF1">
        <w:rPr>
          <w:b/>
          <w:bCs/>
          <w:sz w:val="32"/>
          <w:szCs w:val="32"/>
          <w:u w:val="single"/>
        </w:rPr>
        <w:t>PART(</w:t>
      </w:r>
      <w:proofErr w:type="gramEnd"/>
      <w:r w:rsidRPr="008B7BF1">
        <w:rPr>
          <w:b/>
          <w:bCs/>
          <w:sz w:val="32"/>
          <w:szCs w:val="32"/>
          <w:u w:val="single"/>
        </w:rPr>
        <w:t xml:space="preserve">rejected_record,',',2) as first_name, </w:t>
      </w:r>
    </w:p>
    <w:p w14:paraId="1E2951B2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t>SPLIT_</w:t>
      </w:r>
      <w:proofErr w:type="gramStart"/>
      <w:r w:rsidRPr="008B7BF1">
        <w:rPr>
          <w:b/>
          <w:bCs/>
          <w:sz w:val="32"/>
          <w:szCs w:val="32"/>
          <w:u w:val="single"/>
        </w:rPr>
        <w:t>PART(</w:t>
      </w:r>
      <w:proofErr w:type="gramEnd"/>
      <w:r w:rsidRPr="008B7BF1">
        <w:rPr>
          <w:b/>
          <w:bCs/>
          <w:sz w:val="32"/>
          <w:szCs w:val="32"/>
          <w:u w:val="single"/>
        </w:rPr>
        <w:t xml:space="preserve">rejected_record,',',3) as last_name, </w:t>
      </w:r>
    </w:p>
    <w:p w14:paraId="322FD070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t>SPLIT_</w:t>
      </w:r>
      <w:proofErr w:type="gramStart"/>
      <w:r w:rsidRPr="008B7BF1">
        <w:rPr>
          <w:b/>
          <w:bCs/>
          <w:sz w:val="32"/>
          <w:szCs w:val="32"/>
          <w:u w:val="single"/>
        </w:rPr>
        <w:t>PART(</w:t>
      </w:r>
      <w:proofErr w:type="gramEnd"/>
      <w:r w:rsidRPr="008B7BF1">
        <w:rPr>
          <w:b/>
          <w:bCs/>
          <w:sz w:val="32"/>
          <w:szCs w:val="32"/>
          <w:u w:val="single"/>
        </w:rPr>
        <w:t xml:space="preserve">rejected_record,',',4) as EMAIL, </w:t>
      </w:r>
    </w:p>
    <w:p w14:paraId="6F5C2A0F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t>SPLIT_</w:t>
      </w:r>
      <w:proofErr w:type="gramStart"/>
      <w:r w:rsidRPr="008B7BF1">
        <w:rPr>
          <w:b/>
          <w:bCs/>
          <w:sz w:val="32"/>
          <w:szCs w:val="32"/>
          <w:u w:val="single"/>
        </w:rPr>
        <w:t>PART(</w:t>
      </w:r>
      <w:proofErr w:type="gramEnd"/>
      <w:r w:rsidRPr="008B7BF1">
        <w:rPr>
          <w:b/>
          <w:bCs/>
          <w:sz w:val="32"/>
          <w:szCs w:val="32"/>
          <w:u w:val="single"/>
        </w:rPr>
        <w:t xml:space="preserve">rejected_record,',',5) as AGE, </w:t>
      </w:r>
    </w:p>
    <w:p w14:paraId="3DC66554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t>SPLIT_</w:t>
      </w:r>
      <w:proofErr w:type="gramStart"/>
      <w:r w:rsidRPr="008B7BF1">
        <w:rPr>
          <w:b/>
          <w:bCs/>
          <w:sz w:val="32"/>
          <w:szCs w:val="32"/>
          <w:u w:val="single"/>
        </w:rPr>
        <w:t>PART(</w:t>
      </w:r>
      <w:proofErr w:type="gramEnd"/>
      <w:r w:rsidRPr="008B7BF1">
        <w:rPr>
          <w:b/>
          <w:bCs/>
          <w:sz w:val="32"/>
          <w:szCs w:val="32"/>
          <w:u w:val="single"/>
        </w:rPr>
        <w:t>rejected_record,',',6) as department</w:t>
      </w:r>
    </w:p>
    <w:p w14:paraId="7F2A264C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t xml:space="preserve">FROM rejected_EX; </w:t>
      </w:r>
    </w:p>
    <w:p w14:paraId="0F0C2933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</w:p>
    <w:p w14:paraId="6095391B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</w:p>
    <w:p w14:paraId="57BCA7C2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t>SELECT * FROM rejected_values;</w:t>
      </w:r>
    </w:p>
    <w:p w14:paraId="7B7CAD57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</w:p>
    <w:p w14:paraId="7912EA13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t>COPY INTO EXERCISE_</w:t>
      </w:r>
      <w:proofErr w:type="gramStart"/>
      <w:r w:rsidRPr="008B7BF1">
        <w:rPr>
          <w:b/>
          <w:bCs/>
          <w:sz w:val="32"/>
          <w:szCs w:val="32"/>
          <w:u w:val="single"/>
        </w:rPr>
        <w:t>DB.PUBLIC.EMPLOYEES</w:t>
      </w:r>
      <w:proofErr w:type="gramEnd"/>
    </w:p>
    <w:p w14:paraId="65AAC453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t xml:space="preserve">    FROM @aws_stage</w:t>
      </w:r>
    </w:p>
    <w:p w14:paraId="633A93DE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t xml:space="preserve">      file_format= EXERCISE_DB.public.aws_fileformat</w:t>
      </w:r>
    </w:p>
    <w:p w14:paraId="5947A52E" w14:textId="77777777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t xml:space="preserve">    pattern=</w:t>
      </w:r>
      <w:proofErr w:type="gramStart"/>
      <w:r w:rsidRPr="008B7BF1">
        <w:rPr>
          <w:b/>
          <w:bCs/>
          <w:sz w:val="32"/>
          <w:szCs w:val="32"/>
          <w:u w:val="single"/>
        </w:rPr>
        <w:t>'.*</w:t>
      </w:r>
      <w:proofErr w:type="gramEnd"/>
      <w:r w:rsidRPr="008B7BF1">
        <w:rPr>
          <w:b/>
          <w:bCs/>
          <w:sz w:val="32"/>
          <w:szCs w:val="32"/>
          <w:u w:val="single"/>
        </w:rPr>
        <w:t>emp.*'</w:t>
      </w:r>
    </w:p>
    <w:p w14:paraId="49FC04D0" w14:textId="66889142" w:rsidR="008B7BF1" w:rsidRP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lastRenderedPageBreak/>
        <w:t xml:space="preserve">    TRUNCATECOLUMNS = true; </w:t>
      </w:r>
    </w:p>
    <w:p w14:paraId="0909D0EB" w14:textId="645171E8" w:rsidR="008B7BF1" w:rsidRDefault="008B7BF1" w:rsidP="008B7BF1">
      <w:pPr>
        <w:rPr>
          <w:b/>
          <w:bCs/>
          <w:sz w:val="32"/>
          <w:szCs w:val="32"/>
          <w:u w:val="single"/>
        </w:rPr>
      </w:pPr>
      <w:r w:rsidRPr="008B7BF1">
        <w:rPr>
          <w:b/>
          <w:bCs/>
          <w:sz w:val="32"/>
          <w:szCs w:val="32"/>
          <w:u w:val="single"/>
        </w:rPr>
        <w:t xml:space="preserve">SELECT </w:t>
      </w:r>
      <w:proofErr w:type="gramStart"/>
      <w:r w:rsidRPr="008B7BF1">
        <w:rPr>
          <w:b/>
          <w:bCs/>
          <w:sz w:val="32"/>
          <w:szCs w:val="32"/>
          <w:u w:val="single"/>
        </w:rPr>
        <w:t>count(</w:t>
      </w:r>
      <w:proofErr w:type="gramEnd"/>
      <w:r w:rsidRPr="008B7BF1">
        <w:rPr>
          <w:b/>
          <w:bCs/>
          <w:sz w:val="32"/>
          <w:szCs w:val="32"/>
          <w:u w:val="single"/>
        </w:rPr>
        <w:t>*) FROM EMPLOYEES;</w:t>
      </w:r>
    </w:p>
    <w:p w14:paraId="57A0D021" w14:textId="77777777" w:rsidR="005E7102" w:rsidRDefault="005E7102" w:rsidP="008B7BF1">
      <w:pPr>
        <w:rPr>
          <w:b/>
          <w:bCs/>
          <w:sz w:val="32"/>
          <w:szCs w:val="32"/>
          <w:u w:val="single"/>
        </w:rPr>
      </w:pPr>
    </w:p>
    <w:p w14:paraId="5241E04B" w14:textId="1DA6C898" w:rsidR="005E7102" w:rsidRDefault="009552A4" w:rsidP="0024108C">
      <w:pPr>
        <w:rPr>
          <w:b/>
          <w:bCs/>
          <w:sz w:val="32"/>
          <w:szCs w:val="32"/>
          <w:u w:val="single"/>
        </w:rPr>
      </w:pPr>
      <w:r w:rsidRPr="005E7102">
        <w:rPr>
          <w:b/>
          <w:bCs/>
          <w:sz w:val="32"/>
          <w:szCs w:val="32"/>
          <w:highlight w:val="yellow"/>
          <w:u w:val="single"/>
        </w:rPr>
        <w:t xml:space="preserve">Loading </w:t>
      </w:r>
      <w:r w:rsidR="005E7102" w:rsidRPr="005E7102">
        <w:rPr>
          <w:b/>
          <w:bCs/>
          <w:sz w:val="32"/>
          <w:szCs w:val="32"/>
          <w:highlight w:val="yellow"/>
          <w:u w:val="single"/>
        </w:rPr>
        <w:t>Unstructured</w:t>
      </w:r>
      <w:r w:rsidRPr="005E7102">
        <w:rPr>
          <w:b/>
          <w:bCs/>
          <w:sz w:val="32"/>
          <w:szCs w:val="32"/>
          <w:highlight w:val="yellow"/>
          <w:u w:val="single"/>
        </w:rPr>
        <w:t xml:space="preserve"> </w:t>
      </w:r>
      <w:proofErr w:type="gramStart"/>
      <w:r w:rsidRPr="005E7102">
        <w:rPr>
          <w:b/>
          <w:bCs/>
          <w:sz w:val="32"/>
          <w:szCs w:val="32"/>
          <w:highlight w:val="yellow"/>
          <w:u w:val="single"/>
        </w:rPr>
        <w:t>Data</w:t>
      </w:r>
      <w:r w:rsidR="005E7102">
        <w:rPr>
          <w:b/>
          <w:bCs/>
          <w:sz w:val="32"/>
          <w:szCs w:val="32"/>
          <w:u w:val="single"/>
        </w:rPr>
        <w:t xml:space="preserve"> :</w:t>
      </w:r>
      <w:proofErr w:type="gramEnd"/>
      <w:r w:rsidR="005E7102">
        <w:rPr>
          <w:b/>
          <w:bCs/>
          <w:sz w:val="32"/>
          <w:szCs w:val="32"/>
          <w:u w:val="single"/>
        </w:rPr>
        <w:t>-</w:t>
      </w:r>
    </w:p>
    <w:p w14:paraId="48280600" w14:textId="6F9A68EB" w:rsidR="00A20C16" w:rsidRDefault="00A20C16" w:rsidP="0024108C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1B7FADC" wp14:editId="15A62AA4">
            <wp:extent cx="5731510" cy="3223895"/>
            <wp:effectExtent l="0" t="0" r="2540" b="0"/>
            <wp:docPr id="1511866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663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7814" w14:textId="28234C6E" w:rsidR="00ED0C47" w:rsidRDefault="00ED0C47" w:rsidP="0024108C">
      <w:pPr>
        <w:rPr>
          <w:b/>
          <w:bCs/>
          <w:sz w:val="32"/>
          <w:szCs w:val="32"/>
          <w:u w:val="single"/>
        </w:rPr>
      </w:pPr>
      <w:r w:rsidRPr="00D47A99">
        <w:rPr>
          <w:b/>
          <w:bCs/>
          <w:sz w:val="32"/>
          <w:szCs w:val="32"/>
          <w:highlight w:val="yellow"/>
          <w:u w:val="single"/>
        </w:rPr>
        <w:t>JSON Example</w:t>
      </w:r>
    </w:p>
    <w:p w14:paraId="14474E0A" w14:textId="45966B31" w:rsidR="00ED0C47" w:rsidRDefault="004F10A2" w:rsidP="0024108C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69B1091" wp14:editId="76348A13">
            <wp:extent cx="5731510" cy="3223895"/>
            <wp:effectExtent l="0" t="0" r="2540" b="0"/>
            <wp:docPr id="1658623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236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2DDE" w14:textId="77777777" w:rsidR="007D5AC6" w:rsidRDefault="007D5AC6" w:rsidP="0024108C">
      <w:pPr>
        <w:rPr>
          <w:noProof/>
        </w:rPr>
      </w:pPr>
    </w:p>
    <w:p w14:paraId="56484DDE" w14:textId="06FC5B38" w:rsidR="004F10A2" w:rsidRDefault="00474E7D" w:rsidP="0024108C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97A5F4D" wp14:editId="254AADD8">
            <wp:extent cx="5731510" cy="3223895"/>
            <wp:effectExtent l="0" t="0" r="2540" b="0"/>
            <wp:docPr id="198879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905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499C" w14:textId="581B5701" w:rsidR="00FB7092" w:rsidRDefault="00FB7092" w:rsidP="0024108C">
      <w:pPr>
        <w:rPr>
          <w:b/>
          <w:bCs/>
          <w:sz w:val="32"/>
          <w:szCs w:val="32"/>
          <w:u w:val="single"/>
        </w:rPr>
      </w:pPr>
    </w:p>
    <w:p w14:paraId="3DF3C59C" w14:textId="77777777" w:rsidR="0018166E" w:rsidRPr="0018166E" w:rsidRDefault="0018166E" w:rsidP="0018166E">
      <w:pPr>
        <w:rPr>
          <w:b/>
          <w:bCs/>
          <w:sz w:val="32"/>
          <w:szCs w:val="32"/>
          <w:u w:val="single"/>
        </w:rPr>
      </w:pPr>
      <w:r w:rsidRPr="0018166E">
        <w:rPr>
          <w:b/>
          <w:bCs/>
          <w:sz w:val="32"/>
          <w:szCs w:val="32"/>
          <w:u w:val="single"/>
        </w:rPr>
        <w:t>// First step: Load Raw JSON</w:t>
      </w:r>
    </w:p>
    <w:p w14:paraId="4BF0CB83" w14:textId="77777777" w:rsidR="0018166E" w:rsidRPr="0018166E" w:rsidRDefault="0018166E" w:rsidP="0018166E">
      <w:pPr>
        <w:rPr>
          <w:b/>
          <w:bCs/>
          <w:sz w:val="32"/>
          <w:szCs w:val="32"/>
          <w:u w:val="single"/>
        </w:rPr>
      </w:pPr>
    </w:p>
    <w:p w14:paraId="6FBC3242" w14:textId="77777777" w:rsidR="0018166E" w:rsidRPr="0018166E" w:rsidRDefault="0018166E" w:rsidP="0018166E">
      <w:pPr>
        <w:rPr>
          <w:b/>
          <w:bCs/>
          <w:sz w:val="32"/>
          <w:szCs w:val="32"/>
          <w:u w:val="single"/>
        </w:rPr>
      </w:pPr>
      <w:r w:rsidRPr="0018166E">
        <w:rPr>
          <w:b/>
          <w:bCs/>
          <w:sz w:val="32"/>
          <w:szCs w:val="32"/>
          <w:u w:val="single"/>
        </w:rPr>
        <w:t>CREATE OR REPLACE stage MANAGE_</w:t>
      </w:r>
      <w:proofErr w:type="gramStart"/>
      <w:r w:rsidRPr="0018166E">
        <w:rPr>
          <w:b/>
          <w:bCs/>
          <w:sz w:val="32"/>
          <w:szCs w:val="32"/>
          <w:u w:val="single"/>
        </w:rPr>
        <w:t>DB.EXTERNAL</w:t>
      </w:r>
      <w:proofErr w:type="gramEnd"/>
      <w:r w:rsidRPr="0018166E">
        <w:rPr>
          <w:b/>
          <w:bCs/>
          <w:sz w:val="32"/>
          <w:szCs w:val="32"/>
          <w:u w:val="single"/>
        </w:rPr>
        <w:t>_STAGES.JSONSTAGE</w:t>
      </w:r>
    </w:p>
    <w:p w14:paraId="21E10DBB" w14:textId="77777777" w:rsidR="0018166E" w:rsidRPr="0018166E" w:rsidRDefault="0018166E" w:rsidP="0018166E">
      <w:pPr>
        <w:rPr>
          <w:b/>
          <w:bCs/>
          <w:sz w:val="32"/>
          <w:szCs w:val="32"/>
          <w:u w:val="single"/>
        </w:rPr>
      </w:pPr>
      <w:r w:rsidRPr="0018166E">
        <w:rPr>
          <w:b/>
          <w:bCs/>
          <w:sz w:val="32"/>
          <w:szCs w:val="32"/>
          <w:u w:val="single"/>
        </w:rPr>
        <w:t xml:space="preserve">     url='s3://bucketsnowflake-jsondemo';</w:t>
      </w:r>
    </w:p>
    <w:p w14:paraId="51D88D3C" w14:textId="77777777" w:rsidR="0018166E" w:rsidRPr="0018166E" w:rsidRDefault="0018166E" w:rsidP="0018166E">
      <w:pPr>
        <w:rPr>
          <w:b/>
          <w:bCs/>
          <w:sz w:val="32"/>
          <w:szCs w:val="32"/>
          <w:u w:val="single"/>
        </w:rPr>
      </w:pPr>
    </w:p>
    <w:p w14:paraId="7BAF0984" w14:textId="77777777" w:rsidR="0018166E" w:rsidRPr="0018166E" w:rsidRDefault="0018166E" w:rsidP="0018166E">
      <w:pPr>
        <w:rPr>
          <w:b/>
          <w:bCs/>
          <w:sz w:val="32"/>
          <w:szCs w:val="32"/>
          <w:u w:val="single"/>
        </w:rPr>
      </w:pPr>
      <w:r w:rsidRPr="0018166E">
        <w:rPr>
          <w:b/>
          <w:bCs/>
          <w:sz w:val="32"/>
          <w:szCs w:val="32"/>
          <w:u w:val="single"/>
        </w:rPr>
        <w:t>CREATE OR REPLACE file format MANAGE_</w:t>
      </w:r>
      <w:proofErr w:type="gramStart"/>
      <w:r w:rsidRPr="0018166E">
        <w:rPr>
          <w:b/>
          <w:bCs/>
          <w:sz w:val="32"/>
          <w:szCs w:val="32"/>
          <w:u w:val="single"/>
        </w:rPr>
        <w:t>DB.FILE</w:t>
      </w:r>
      <w:proofErr w:type="gramEnd"/>
      <w:r w:rsidRPr="0018166E">
        <w:rPr>
          <w:b/>
          <w:bCs/>
          <w:sz w:val="32"/>
          <w:szCs w:val="32"/>
          <w:u w:val="single"/>
        </w:rPr>
        <w:t>_FORMATS.JSONFORMAT</w:t>
      </w:r>
    </w:p>
    <w:p w14:paraId="050CFB2D" w14:textId="77777777" w:rsidR="0018166E" w:rsidRPr="0018166E" w:rsidRDefault="0018166E" w:rsidP="0018166E">
      <w:pPr>
        <w:rPr>
          <w:b/>
          <w:bCs/>
          <w:sz w:val="32"/>
          <w:szCs w:val="32"/>
          <w:u w:val="single"/>
        </w:rPr>
      </w:pPr>
      <w:r w:rsidRPr="0018166E">
        <w:rPr>
          <w:b/>
          <w:bCs/>
          <w:sz w:val="32"/>
          <w:szCs w:val="32"/>
          <w:u w:val="single"/>
        </w:rPr>
        <w:t xml:space="preserve">    TYPE = JSON;</w:t>
      </w:r>
    </w:p>
    <w:p w14:paraId="5E0CA851" w14:textId="77777777" w:rsidR="0018166E" w:rsidRPr="0018166E" w:rsidRDefault="0018166E" w:rsidP="0018166E">
      <w:pPr>
        <w:rPr>
          <w:b/>
          <w:bCs/>
          <w:sz w:val="32"/>
          <w:szCs w:val="32"/>
          <w:u w:val="single"/>
        </w:rPr>
      </w:pPr>
      <w:r w:rsidRPr="0018166E">
        <w:rPr>
          <w:b/>
          <w:bCs/>
          <w:sz w:val="32"/>
          <w:szCs w:val="32"/>
          <w:u w:val="single"/>
        </w:rPr>
        <w:t xml:space="preserve">    </w:t>
      </w:r>
    </w:p>
    <w:p w14:paraId="26A20365" w14:textId="77777777" w:rsidR="0018166E" w:rsidRPr="0018166E" w:rsidRDefault="0018166E" w:rsidP="0018166E">
      <w:pPr>
        <w:rPr>
          <w:b/>
          <w:bCs/>
          <w:sz w:val="32"/>
          <w:szCs w:val="32"/>
          <w:u w:val="single"/>
        </w:rPr>
      </w:pPr>
      <w:r w:rsidRPr="0018166E">
        <w:rPr>
          <w:b/>
          <w:bCs/>
          <w:sz w:val="32"/>
          <w:szCs w:val="32"/>
          <w:u w:val="single"/>
        </w:rPr>
        <w:t xml:space="preserve">    </w:t>
      </w:r>
    </w:p>
    <w:p w14:paraId="3068F69C" w14:textId="77777777" w:rsidR="0018166E" w:rsidRPr="0018166E" w:rsidRDefault="0018166E" w:rsidP="0018166E">
      <w:pPr>
        <w:rPr>
          <w:b/>
          <w:bCs/>
          <w:sz w:val="32"/>
          <w:szCs w:val="32"/>
          <w:u w:val="single"/>
        </w:rPr>
      </w:pPr>
      <w:r w:rsidRPr="0018166E">
        <w:rPr>
          <w:b/>
          <w:bCs/>
          <w:sz w:val="32"/>
          <w:szCs w:val="32"/>
          <w:u w:val="single"/>
        </w:rPr>
        <w:t>CREATE OR REPLACE table OUR_FIRST_</w:t>
      </w:r>
      <w:proofErr w:type="gramStart"/>
      <w:r w:rsidRPr="0018166E">
        <w:rPr>
          <w:b/>
          <w:bCs/>
          <w:sz w:val="32"/>
          <w:szCs w:val="32"/>
          <w:u w:val="single"/>
        </w:rPr>
        <w:t>DB.PUBLIC.JSON</w:t>
      </w:r>
      <w:proofErr w:type="gramEnd"/>
      <w:r w:rsidRPr="0018166E">
        <w:rPr>
          <w:b/>
          <w:bCs/>
          <w:sz w:val="32"/>
          <w:szCs w:val="32"/>
          <w:u w:val="single"/>
        </w:rPr>
        <w:t>_RAW (</w:t>
      </w:r>
    </w:p>
    <w:p w14:paraId="45C98BFF" w14:textId="77777777" w:rsidR="0018166E" w:rsidRPr="0018166E" w:rsidRDefault="0018166E" w:rsidP="0018166E">
      <w:pPr>
        <w:rPr>
          <w:b/>
          <w:bCs/>
          <w:sz w:val="32"/>
          <w:szCs w:val="32"/>
          <w:u w:val="single"/>
        </w:rPr>
      </w:pPr>
      <w:r w:rsidRPr="0018166E">
        <w:rPr>
          <w:b/>
          <w:bCs/>
          <w:sz w:val="32"/>
          <w:szCs w:val="32"/>
          <w:u w:val="single"/>
        </w:rPr>
        <w:t xml:space="preserve">    raw_file variant);</w:t>
      </w:r>
    </w:p>
    <w:p w14:paraId="600CA0DC" w14:textId="77777777" w:rsidR="0018166E" w:rsidRPr="0018166E" w:rsidRDefault="0018166E" w:rsidP="0018166E">
      <w:pPr>
        <w:rPr>
          <w:b/>
          <w:bCs/>
          <w:sz w:val="32"/>
          <w:szCs w:val="32"/>
          <w:u w:val="single"/>
        </w:rPr>
      </w:pPr>
      <w:r w:rsidRPr="0018166E">
        <w:rPr>
          <w:b/>
          <w:bCs/>
          <w:sz w:val="32"/>
          <w:szCs w:val="32"/>
          <w:u w:val="single"/>
        </w:rPr>
        <w:lastRenderedPageBreak/>
        <w:t xml:space="preserve">    </w:t>
      </w:r>
    </w:p>
    <w:p w14:paraId="5F83EEFD" w14:textId="77777777" w:rsidR="0018166E" w:rsidRPr="0018166E" w:rsidRDefault="0018166E" w:rsidP="0018166E">
      <w:pPr>
        <w:rPr>
          <w:b/>
          <w:bCs/>
          <w:sz w:val="32"/>
          <w:szCs w:val="32"/>
          <w:u w:val="single"/>
        </w:rPr>
      </w:pPr>
      <w:r w:rsidRPr="0018166E">
        <w:rPr>
          <w:b/>
          <w:bCs/>
          <w:sz w:val="32"/>
          <w:szCs w:val="32"/>
          <w:u w:val="single"/>
        </w:rPr>
        <w:t>COPY INTO OUR_FIRST_</w:t>
      </w:r>
      <w:proofErr w:type="gramStart"/>
      <w:r w:rsidRPr="0018166E">
        <w:rPr>
          <w:b/>
          <w:bCs/>
          <w:sz w:val="32"/>
          <w:szCs w:val="32"/>
          <w:u w:val="single"/>
        </w:rPr>
        <w:t>DB.PUBLIC.JSON</w:t>
      </w:r>
      <w:proofErr w:type="gramEnd"/>
      <w:r w:rsidRPr="0018166E">
        <w:rPr>
          <w:b/>
          <w:bCs/>
          <w:sz w:val="32"/>
          <w:szCs w:val="32"/>
          <w:u w:val="single"/>
        </w:rPr>
        <w:t>_RAW</w:t>
      </w:r>
    </w:p>
    <w:p w14:paraId="63743C4B" w14:textId="77777777" w:rsidR="0018166E" w:rsidRPr="0018166E" w:rsidRDefault="0018166E" w:rsidP="0018166E">
      <w:pPr>
        <w:rPr>
          <w:b/>
          <w:bCs/>
          <w:sz w:val="32"/>
          <w:szCs w:val="32"/>
          <w:u w:val="single"/>
        </w:rPr>
      </w:pPr>
      <w:r w:rsidRPr="0018166E">
        <w:rPr>
          <w:b/>
          <w:bCs/>
          <w:sz w:val="32"/>
          <w:szCs w:val="32"/>
          <w:u w:val="single"/>
        </w:rPr>
        <w:t xml:space="preserve">    FROM @MANAGE_</w:t>
      </w:r>
      <w:proofErr w:type="gramStart"/>
      <w:r w:rsidRPr="0018166E">
        <w:rPr>
          <w:b/>
          <w:bCs/>
          <w:sz w:val="32"/>
          <w:szCs w:val="32"/>
          <w:u w:val="single"/>
        </w:rPr>
        <w:t>DB.EXTERNAL</w:t>
      </w:r>
      <w:proofErr w:type="gramEnd"/>
      <w:r w:rsidRPr="0018166E">
        <w:rPr>
          <w:b/>
          <w:bCs/>
          <w:sz w:val="32"/>
          <w:szCs w:val="32"/>
          <w:u w:val="single"/>
        </w:rPr>
        <w:t>_STAGES.JSONSTAGE</w:t>
      </w:r>
    </w:p>
    <w:p w14:paraId="7D3A0805" w14:textId="77777777" w:rsidR="0018166E" w:rsidRPr="0018166E" w:rsidRDefault="0018166E" w:rsidP="0018166E">
      <w:pPr>
        <w:rPr>
          <w:b/>
          <w:bCs/>
          <w:sz w:val="32"/>
          <w:szCs w:val="32"/>
          <w:u w:val="single"/>
        </w:rPr>
      </w:pPr>
      <w:r w:rsidRPr="0018166E">
        <w:rPr>
          <w:b/>
          <w:bCs/>
          <w:sz w:val="32"/>
          <w:szCs w:val="32"/>
          <w:u w:val="single"/>
        </w:rPr>
        <w:t xml:space="preserve">    file_format= MANAGE_</w:t>
      </w:r>
      <w:proofErr w:type="gramStart"/>
      <w:r w:rsidRPr="0018166E">
        <w:rPr>
          <w:b/>
          <w:bCs/>
          <w:sz w:val="32"/>
          <w:szCs w:val="32"/>
          <w:u w:val="single"/>
        </w:rPr>
        <w:t>DB.FILE</w:t>
      </w:r>
      <w:proofErr w:type="gramEnd"/>
      <w:r w:rsidRPr="0018166E">
        <w:rPr>
          <w:b/>
          <w:bCs/>
          <w:sz w:val="32"/>
          <w:szCs w:val="32"/>
          <w:u w:val="single"/>
        </w:rPr>
        <w:t>_FORMATS.JSONFORMAT</w:t>
      </w:r>
    </w:p>
    <w:p w14:paraId="3652B4E8" w14:textId="77777777" w:rsidR="0018166E" w:rsidRPr="0018166E" w:rsidRDefault="0018166E" w:rsidP="0018166E">
      <w:pPr>
        <w:rPr>
          <w:b/>
          <w:bCs/>
          <w:sz w:val="32"/>
          <w:szCs w:val="32"/>
          <w:u w:val="single"/>
        </w:rPr>
      </w:pPr>
      <w:r w:rsidRPr="0018166E">
        <w:rPr>
          <w:b/>
          <w:bCs/>
          <w:sz w:val="32"/>
          <w:szCs w:val="32"/>
          <w:u w:val="single"/>
        </w:rPr>
        <w:t xml:space="preserve">    files = ('HR_</w:t>
      </w:r>
      <w:proofErr w:type="gramStart"/>
      <w:r w:rsidRPr="0018166E">
        <w:rPr>
          <w:b/>
          <w:bCs/>
          <w:sz w:val="32"/>
          <w:szCs w:val="32"/>
          <w:u w:val="single"/>
        </w:rPr>
        <w:t>data.json</w:t>
      </w:r>
      <w:proofErr w:type="gramEnd"/>
      <w:r w:rsidRPr="0018166E">
        <w:rPr>
          <w:b/>
          <w:bCs/>
          <w:sz w:val="32"/>
          <w:szCs w:val="32"/>
          <w:u w:val="single"/>
        </w:rPr>
        <w:t>');</w:t>
      </w:r>
    </w:p>
    <w:p w14:paraId="1DF30352" w14:textId="77777777" w:rsidR="0018166E" w:rsidRPr="0018166E" w:rsidRDefault="0018166E" w:rsidP="0018166E">
      <w:pPr>
        <w:rPr>
          <w:b/>
          <w:bCs/>
          <w:sz w:val="32"/>
          <w:szCs w:val="32"/>
          <w:u w:val="single"/>
        </w:rPr>
      </w:pPr>
      <w:r w:rsidRPr="0018166E">
        <w:rPr>
          <w:b/>
          <w:bCs/>
          <w:sz w:val="32"/>
          <w:szCs w:val="32"/>
          <w:u w:val="single"/>
        </w:rPr>
        <w:t xml:space="preserve">    </w:t>
      </w:r>
    </w:p>
    <w:p w14:paraId="0ED32EDE" w14:textId="77777777" w:rsidR="0018166E" w:rsidRPr="0018166E" w:rsidRDefault="0018166E" w:rsidP="0018166E">
      <w:pPr>
        <w:rPr>
          <w:b/>
          <w:bCs/>
          <w:sz w:val="32"/>
          <w:szCs w:val="32"/>
          <w:u w:val="single"/>
        </w:rPr>
      </w:pPr>
      <w:r w:rsidRPr="0018166E">
        <w:rPr>
          <w:b/>
          <w:bCs/>
          <w:sz w:val="32"/>
          <w:szCs w:val="32"/>
          <w:u w:val="single"/>
        </w:rPr>
        <w:t xml:space="preserve">   </w:t>
      </w:r>
    </w:p>
    <w:p w14:paraId="068502C2" w14:textId="56B9B877" w:rsidR="00A20C16" w:rsidRDefault="0018166E" w:rsidP="0018166E">
      <w:pPr>
        <w:rPr>
          <w:b/>
          <w:bCs/>
          <w:sz w:val="32"/>
          <w:szCs w:val="32"/>
          <w:u w:val="single"/>
        </w:rPr>
      </w:pPr>
      <w:r w:rsidRPr="0018166E">
        <w:rPr>
          <w:b/>
          <w:bCs/>
          <w:sz w:val="32"/>
          <w:szCs w:val="32"/>
          <w:u w:val="single"/>
        </w:rPr>
        <w:t>SELECT * FROM OUR_FIRST_</w:t>
      </w:r>
      <w:proofErr w:type="gramStart"/>
      <w:r w:rsidRPr="0018166E">
        <w:rPr>
          <w:b/>
          <w:bCs/>
          <w:sz w:val="32"/>
          <w:szCs w:val="32"/>
          <w:u w:val="single"/>
        </w:rPr>
        <w:t>DB.PUBLIC.JSON</w:t>
      </w:r>
      <w:proofErr w:type="gramEnd"/>
      <w:r w:rsidRPr="0018166E">
        <w:rPr>
          <w:b/>
          <w:bCs/>
          <w:sz w:val="32"/>
          <w:szCs w:val="32"/>
          <w:u w:val="single"/>
        </w:rPr>
        <w:t>_RAW;</w:t>
      </w:r>
    </w:p>
    <w:p w14:paraId="26290167" w14:textId="77777777" w:rsidR="00721020" w:rsidRDefault="00721020" w:rsidP="0018166E">
      <w:pPr>
        <w:rPr>
          <w:b/>
          <w:bCs/>
          <w:sz w:val="32"/>
          <w:szCs w:val="32"/>
          <w:u w:val="single"/>
        </w:rPr>
      </w:pPr>
    </w:p>
    <w:p w14:paraId="21F405B8" w14:textId="5D200498" w:rsidR="00721020" w:rsidRDefault="00721020" w:rsidP="0018166E">
      <w:pPr>
        <w:rPr>
          <w:b/>
          <w:bCs/>
          <w:sz w:val="32"/>
          <w:szCs w:val="32"/>
          <w:u w:val="single"/>
        </w:rPr>
      </w:pPr>
      <w:r w:rsidRPr="00721020">
        <w:rPr>
          <w:b/>
          <w:bCs/>
          <w:sz w:val="32"/>
          <w:szCs w:val="32"/>
          <w:highlight w:val="yellow"/>
          <w:u w:val="single"/>
        </w:rPr>
        <w:t>Parsing JSON</w:t>
      </w:r>
    </w:p>
    <w:p w14:paraId="1B50DF9C" w14:textId="77777777" w:rsidR="00721020" w:rsidRPr="00721020" w:rsidRDefault="00721020" w:rsidP="00721020">
      <w:pPr>
        <w:rPr>
          <w:b/>
          <w:bCs/>
          <w:sz w:val="32"/>
          <w:szCs w:val="32"/>
          <w:u w:val="single"/>
        </w:rPr>
      </w:pPr>
      <w:r w:rsidRPr="00721020">
        <w:rPr>
          <w:b/>
          <w:bCs/>
          <w:sz w:val="32"/>
          <w:szCs w:val="32"/>
          <w:u w:val="single"/>
        </w:rPr>
        <w:t xml:space="preserve">// Second step: Parse &amp; Analyse Raw JSON </w:t>
      </w:r>
    </w:p>
    <w:p w14:paraId="089F2756" w14:textId="77777777" w:rsidR="00721020" w:rsidRPr="00721020" w:rsidRDefault="00721020" w:rsidP="00721020">
      <w:pPr>
        <w:rPr>
          <w:b/>
          <w:bCs/>
          <w:sz w:val="32"/>
          <w:szCs w:val="32"/>
          <w:u w:val="single"/>
        </w:rPr>
      </w:pPr>
    </w:p>
    <w:p w14:paraId="5CB4C28A" w14:textId="77777777" w:rsidR="00721020" w:rsidRPr="00721020" w:rsidRDefault="00721020" w:rsidP="00721020">
      <w:pPr>
        <w:rPr>
          <w:b/>
          <w:bCs/>
          <w:sz w:val="32"/>
          <w:szCs w:val="32"/>
          <w:u w:val="single"/>
        </w:rPr>
      </w:pPr>
      <w:r w:rsidRPr="00721020">
        <w:rPr>
          <w:b/>
          <w:bCs/>
          <w:sz w:val="32"/>
          <w:szCs w:val="32"/>
          <w:u w:val="single"/>
        </w:rPr>
        <w:t xml:space="preserve">   // Selecting attribute/column</w:t>
      </w:r>
    </w:p>
    <w:p w14:paraId="1D982018" w14:textId="77777777" w:rsidR="00721020" w:rsidRPr="00721020" w:rsidRDefault="00721020" w:rsidP="00721020">
      <w:pPr>
        <w:rPr>
          <w:b/>
          <w:bCs/>
          <w:sz w:val="32"/>
          <w:szCs w:val="32"/>
          <w:u w:val="single"/>
        </w:rPr>
      </w:pPr>
    </w:p>
    <w:p w14:paraId="70140B23" w14:textId="77777777" w:rsidR="00721020" w:rsidRPr="00721020" w:rsidRDefault="00721020" w:rsidP="00721020">
      <w:pPr>
        <w:rPr>
          <w:b/>
          <w:bCs/>
          <w:sz w:val="32"/>
          <w:szCs w:val="32"/>
          <w:u w:val="single"/>
        </w:rPr>
      </w:pPr>
      <w:r w:rsidRPr="00721020">
        <w:rPr>
          <w:b/>
          <w:bCs/>
          <w:sz w:val="32"/>
          <w:szCs w:val="32"/>
          <w:u w:val="single"/>
        </w:rPr>
        <w:t>SELECT RAW_</w:t>
      </w:r>
      <w:proofErr w:type="gramStart"/>
      <w:r w:rsidRPr="00721020">
        <w:rPr>
          <w:b/>
          <w:bCs/>
          <w:sz w:val="32"/>
          <w:szCs w:val="32"/>
          <w:u w:val="single"/>
        </w:rPr>
        <w:t>FILE:city</w:t>
      </w:r>
      <w:proofErr w:type="gramEnd"/>
      <w:r w:rsidRPr="00721020">
        <w:rPr>
          <w:b/>
          <w:bCs/>
          <w:sz w:val="32"/>
          <w:szCs w:val="32"/>
          <w:u w:val="single"/>
        </w:rPr>
        <w:t xml:space="preserve"> FROM OUR_FIRST_DB.PUBLIC.JSON_RAW;</w:t>
      </w:r>
    </w:p>
    <w:p w14:paraId="4BFC366D" w14:textId="77777777" w:rsidR="00721020" w:rsidRPr="00721020" w:rsidRDefault="00721020" w:rsidP="00721020">
      <w:pPr>
        <w:rPr>
          <w:b/>
          <w:bCs/>
          <w:sz w:val="32"/>
          <w:szCs w:val="32"/>
          <w:u w:val="single"/>
        </w:rPr>
      </w:pPr>
    </w:p>
    <w:p w14:paraId="25C0BF0D" w14:textId="77777777" w:rsidR="00721020" w:rsidRPr="00721020" w:rsidRDefault="00721020" w:rsidP="00721020">
      <w:pPr>
        <w:rPr>
          <w:b/>
          <w:bCs/>
          <w:sz w:val="32"/>
          <w:szCs w:val="32"/>
          <w:u w:val="single"/>
        </w:rPr>
      </w:pPr>
      <w:r w:rsidRPr="00721020">
        <w:rPr>
          <w:b/>
          <w:bCs/>
          <w:sz w:val="32"/>
          <w:szCs w:val="32"/>
          <w:u w:val="single"/>
        </w:rPr>
        <w:t>SELECT $</w:t>
      </w:r>
      <w:proofErr w:type="gramStart"/>
      <w:r w:rsidRPr="00721020">
        <w:rPr>
          <w:b/>
          <w:bCs/>
          <w:sz w:val="32"/>
          <w:szCs w:val="32"/>
          <w:u w:val="single"/>
        </w:rPr>
        <w:t>1:first</w:t>
      </w:r>
      <w:proofErr w:type="gramEnd"/>
      <w:r w:rsidRPr="00721020">
        <w:rPr>
          <w:b/>
          <w:bCs/>
          <w:sz w:val="32"/>
          <w:szCs w:val="32"/>
          <w:u w:val="single"/>
        </w:rPr>
        <w:t>_name FROM OUR_FIRST_DB.PUBLIC.JSON_RAW;</w:t>
      </w:r>
    </w:p>
    <w:p w14:paraId="6E6E2C30" w14:textId="77777777" w:rsidR="00721020" w:rsidRPr="00721020" w:rsidRDefault="00721020" w:rsidP="00721020">
      <w:pPr>
        <w:rPr>
          <w:b/>
          <w:bCs/>
          <w:sz w:val="32"/>
          <w:szCs w:val="32"/>
          <w:u w:val="single"/>
        </w:rPr>
      </w:pPr>
    </w:p>
    <w:p w14:paraId="13A21ECF" w14:textId="77777777" w:rsidR="00721020" w:rsidRPr="00721020" w:rsidRDefault="00721020" w:rsidP="00721020">
      <w:pPr>
        <w:rPr>
          <w:b/>
          <w:bCs/>
          <w:sz w:val="32"/>
          <w:szCs w:val="32"/>
          <w:u w:val="single"/>
        </w:rPr>
      </w:pPr>
    </w:p>
    <w:p w14:paraId="4D8497EE" w14:textId="77777777" w:rsidR="00721020" w:rsidRPr="00721020" w:rsidRDefault="00721020" w:rsidP="00721020">
      <w:pPr>
        <w:rPr>
          <w:b/>
          <w:bCs/>
          <w:sz w:val="32"/>
          <w:szCs w:val="32"/>
          <w:u w:val="single"/>
        </w:rPr>
      </w:pPr>
      <w:r w:rsidRPr="00721020">
        <w:rPr>
          <w:b/>
          <w:bCs/>
          <w:sz w:val="32"/>
          <w:szCs w:val="32"/>
          <w:u w:val="single"/>
        </w:rPr>
        <w:t xml:space="preserve">   // Selecting attribute/column - formattted</w:t>
      </w:r>
    </w:p>
    <w:p w14:paraId="72C57028" w14:textId="77777777" w:rsidR="00721020" w:rsidRPr="00721020" w:rsidRDefault="00721020" w:rsidP="00721020">
      <w:pPr>
        <w:rPr>
          <w:b/>
          <w:bCs/>
          <w:sz w:val="32"/>
          <w:szCs w:val="32"/>
          <w:u w:val="single"/>
        </w:rPr>
      </w:pPr>
    </w:p>
    <w:p w14:paraId="1B6CA18C" w14:textId="77777777" w:rsidR="00721020" w:rsidRPr="00721020" w:rsidRDefault="00721020" w:rsidP="00721020">
      <w:pPr>
        <w:rPr>
          <w:b/>
          <w:bCs/>
          <w:sz w:val="32"/>
          <w:szCs w:val="32"/>
          <w:u w:val="single"/>
        </w:rPr>
      </w:pPr>
      <w:r w:rsidRPr="00721020">
        <w:rPr>
          <w:b/>
          <w:bCs/>
          <w:sz w:val="32"/>
          <w:szCs w:val="32"/>
          <w:u w:val="single"/>
        </w:rPr>
        <w:lastRenderedPageBreak/>
        <w:t>SELECT RAW_</w:t>
      </w:r>
      <w:proofErr w:type="gramStart"/>
      <w:r w:rsidRPr="00721020">
        <w:rPr>
          <w:b/>
          <w:bCs/>
          <w:sz w:val="32"/>
          <w:szCs w:val="32"/>
          <w:u w:val="single"/>
        </w:rPr>
        <w:t>FILE:first</w:t>
      </w:r>
      <w:proofErr w:type="gramEnd"/>
      <w:r w:rsidRPr="00721020">
        <w:rPr>
          <w:b/>
          <w:bCs/>
          <w:sz w:val="32"/>
          <w:szCs w:val="32"/>
          <w:u w:val="single"/>
        </w:rPr>
        <w:t>_name::string as first_name  FROM OUR_FIRST_DB.PUBLIC.JSON_RAW;</w:t>
      </w:r>
    </w:p>
    <w:p w14:paraId="317E4ACE" w14:textId="77777777" w:rsidR="00721020" w:rsidRPr="00721020" w:rsidRDefault="00721020" w:rsidP="00721020">
      <w:pPr>
        <w:rPr>
          <w:b/>
          <w:bCs/>
          <w:sz w:val="32"/>
          <w:szCs w:val="32"/>
          <w:u w:val="single"/>
        </w:rPr>
      </w:pPr>
    </w:p>
    <w:p w14:paraId="55089D99" w14:textId="77777777" w:rsidR="00721020" w:rsidRPr="00721020" w:rsidRDefault="00721020" w:rsidP="00721020">
      <w:pPr>
        <w:rPr>
          <w:b/>
          <w:bCs/>
          <w:sz w:val="32"/>
          <w:szCs w:val="32"/>
          <w:u w:val="single"/>
        </w:rPr>
      </w:pPr>
      <w:r w:rsidRPr="00721020">
        <w:rPr>
          <w:b/>
          <w:bCs/>
          <w:sz w:val="32"/>
          <w:szCs w:val="32"/>
          <w:u w:val="single"/>
        </w:rPr>
        <w:t>SELECT RAW_</w:t>
      </w:r>
      <w:proofErr w:type="gramStart"/>
      <w:r w:rsidRPr="00721020">
        <w:rPr>
          <w:b/>
          <w:bCs/>
          <w:sz w:val="32"/>
          <w:szCs w:val="32"/>
          <w:u w:val="single"/>
        </w:rPr>
        <w:t>FILE:id::</w:t>
      </w:r>
      <w:proofErr w:type="gramEnd"/>
      <w:r w:rsidRPr="00721020">
        <w:rPr>
          <w:b/>
          <w:bCs/>
          <w:sz w:val="32"/>
          <w:szCs w:val="32"/>
          <w:u w:val="single"/>
        </w:rPr>
        <w:t>int as id  FROM OUR_FIRST_DB.PUBLIC.JSON_RAW;</w:t>
      </w:r>
    </w:p>
    <w:p w14:paraId="4692CB7A" w14:textId="77777777" w:rsidR="00721020" w:rsidRPr="00721020" w:rsidRDefault="00721020" w:rsidP="00721020">
      <w:pPr>
        <w:rPr>
          <w:b/>
          <w:bCs/>
          <w:sz w:val="32"/>
          <w:szCs w:val="32"/>
          <w:u w:val="single"/>
        </w:rPr>
      </w:pPr>
    </w:p>
    <w:p w14:paraId="0894D972" w14:textId="77777777" w:rsidR="00721020" w:rsidRPr="00721020" w:rsidRDefault="00721020" w:rsidP="00721020">
      <w:pPr>
        <w:rPr>
          <w:b/>
          <w:bCs/>
          <w:sz w:val="32"/>
          <w:szCs w:val="32"/>
          <w:u w:val="single"/>
        </w:rPr>
      </w:pPr>
      <w:r w:rsidRPr="00721020">
        <w:rPr>
          <w:b/>
          <w:bCs/>
          <w:sz w:val="32"/>
          <w:szCs w:val="32"/>
          <w:u w:val="single"/>
        </w:rPr>
        <w:t xml:space="preserve">SELECT </w:t>
      </w:r>
    </w:p>
    <w:p w14:paraId="5166A0E3" w14:textId="77777777" w:rsidR="00721020" w:rsidRPr="00721020" w:rsidRDefault="00721020" w:rsidP="00721020">
      <w:pPr>
        <w:rPr>
          <w:b/>
          <w:bCs/>
          <w:sz w:val="32"/>
          <w:szCs w:val="32"/>
          <w:u w:val="single"/>
        </w:rPr>
      </w:pPr>
      <w:r w:rsidRPr="00721020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721020">
        <w:rPr>
          <w:b/>
          <w:bCs/>
          <w:sz w:val="32"/>
          <w:szCs w:val="32"/>
          <w:u w:val="single"/>
        </w:rPr>
        <w:t>FILE:id::</w:t>
      </w:r>
      <w:proofErr w:type="gramEnd"/>
      <w:r w:rsidRPr="00721020">
        <w:rPr>
          <w:b/>
          <w:bCs/>
          <w:sz w:val="32"/>
          <w:szCs w:val="32"/>
          <w:u w:val="single"/>
        </w:rPr>
        <w:t xml:space="preserve">int as id,  </w:t>
      </w:r>
    </w:p>
    <w:p w14:paraId="69370053" w14:textId="77777777" w:rsidR="00721020" w:rsidRPr="00721020" w:rsidRDefault="00721020" w:rsidP="00721020">
      <w:pPr>
        <w:rPr>
          <w:b/>
          <w:bCs/>
          <w:sz w:val="32"/>
          <w:szCs w:val="32"/>
          <w:u w:val="single"/>
        </w:rPr>
      </w:pPr>
      <w:r w:rsidRPr="00721020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721020">
        <w:rPr>
          <w:b/>
          <w:bCs/>
          <w:sz w:val="32"/>
          <w:szCs w:val="32"/>
          <w:u w:val="single"/>
        </w:rPr>
        <w:t>FILE:first</w:t>
      </w:r>
      <w:proofErr w:type="gramEnd"/>
      <w:r w:rsidRPr="00721020">
        <w:rPr>
          <w:b/>
          <w:bCs/>
          <w:sz w:val="32"/>
          <w:szCs w:val="32"/>
          <w:u w:val="single"/>
        </w:rPr>
        <w:t>_name::STRING as first_name,</w:t>
      </w:r>
    </w:p>
    <w:p w14:paraId="7E146483" w14:textId="77777777" w:rsidR="00721020" w:rsidRPr="00721020" w:rsidRDefault="00721020" w:rsidP="00721020">
      <w:pPr>
        <w:rPr>
          <w:b/>
          <w:bCs/>
          <w:sz w:val="32"/>
          <w:szCs w:val="32"/>
          <w:u w:val="single"/>
        </w:rPr>
      </w:pPr>
      <w:r w:rsidRPr="00721020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721020">
        <w:rPr>
          <w:b/>
          <w:bCs/>
          <w:sz w:val="32"/>
          <w:szCs w:val="32"/>
          <w:u w:val="single"/>
        </w:rPr>
        <w:t>FILE:last</w:t>
      </w:r>
      <w:proofErr w:type="gramEnd"/>
      <w:r w:rsidRPr="00721020">
        <w:rPr>
          <w:b/>
          <w:bCs/>
          <w:sz w:val="32"/>
          <w:szCs w:val="32"/>
          <w:u w:val="single"/>
        </w:rPr>
        <w:t>_name::STRING as last_name,</w:t>
      </w:r>
    </w:p>
    <w:p w14:paraId="6F60F929" w14:textId="77777777" w:rsidR="00721020" w:rsidRPr="00721020" w:rsidRDefault="00721020" w:rsidP="00721020">
      <w:pPr>
        <w:rPr>
          <w:b/>
          <w:bCs/>
          <w:sz w:val="32"/>
          <w:szCs w:val="32"/>
          <w:u w:val="single"/>
        </w:rPr>
      </w:pPr>
      <w:r w:rsidRPr="00721020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721020">
        <w:rPr>
          <w:b/>
          <w:bCs/>
          <w:sz w:val="32"/>
          <w:szCs w:val="32"/>
          <w:u w:val="single"/>
        </w:rPr>
        <w:t>FILE:gender::</w:t>
      </w:r>
      <w:proofErr w:type="gramEnd"/>
      <w:r w:rsidRPr="00721020">
        <w:rPr>
          <w:b/>
          <w:bCs/>
          <w:sz w:val="32"/>
          <w:szCs w:val="32"/>
          <w:u w:val="single"/>
        </w:rPr>
        <w:t>STRING as gender</w:t>
      </w:r>
    </w:p>
    <w:p w14:paraId="76439898" w14:textId="77777777" w:rsidR="00721020" w:rsidRPr="00721020" w:rsidRDefault="00721020" w:rsidP="00721020">
      <w:pPr>
        <w:rPr>
          <w:b/>
          <w:bCs/>
          <w:sz w:val="32"/>
          <w:szCs w:val="32"/>
          <w:u w:val="single"/>
        </w:rPr>
      </w:pPr>
    </w:p>
    <w:p w14:paraId="1A42056B" w14:textId="77777777" w:rsidR="00721020" w:rsidRPr="00721020" w:rsidRDefault="00721020" w:rsidP="00721020">
      <w:pPr>
        <w:rPr>
          <w:b/>
          <w:bCs/>
          <w:sz w:val="32"/>
          <w:szCs w:val="32"/>
          <w:u w:val="single"/>
        </w:rPr>
      </w:pPr>
      <w:r w:rsidRPr="00721020">
        <w:rPr>
          <w:b/>
          <w:bCs/>
          <w:sz w:val="32"/>
          <w:szCs w:val="32"/>
          <w:u w:val="single"/>
        </w:rPr>
        <w:t>FROM OUR_FIRST_</w:t>
      </w:r>
      <w:proofErr w:type="gramStart"/>
      <w:r w:rsidRPr="00721020">
        <w:rPr>
          <w:b/>
          <w:bCs/>
          <w:sz w:val="32"/>
          <w:szCs w:val="32"/>
          <w:u w:val="single"/>
        </w:rPr>
        <w:t>DB.PUBLIC.JSON</w:t>
      </w:r>
      <w:proofErr w:type="gramEnd"/>
      <w:r w:rsidRPr="00721020">
        <w:rPr>
          <w:b/>
          <w:bCs/>
          <w:sz w:val="32"/>
          <w:szCs w:val="32"/>
          <w:u w:val="single"/>
        </w:rPr>
        <w:t>_RAW;</w:t>
      </w:r>
    </w:p>
    <w:p w14:paraId="71D699A2" w14:textId="77777777" w:rsidR="00721020" w:rsidRPr="00721020" w:rsidRDefault="00721020" w:rsidP="00721020">
      <w:pPr>
        <w:rPr>
          <w:b/>
          <w:bCs/>
          <w:sz w:val="32"/>
          <w:szCs w:val="32"/>
          <w:u w:val="single"/>
        </w:rPr>
      </w:pPr>
    </w:p>
    <w:p w14:paraId="50D0CBCB" w14:textId="77777777" w:rsidR="00721020" w:rsidRPr="00721020" w:rsidRDefault="00721020" w:rsidP="00721020">
      <w:pPr>
        <w:rPr>
          <w:b/>
          <w:bCs/>
          <w:sz w:val="32"/>
          <w:szCs w:val="32"/>
          <w:u w:val="single"/>
        </w:rPr>
      </w:pPr>
    </w:p>
    <w:p w14:paraId="752712F8" w14:textId="77777777" w:rsidR="00721020" w:rsidRPr="00721020" w:rsidRDefault="00721020" w:rsidP="00721020">
      <w:pPr>
        <w:rPr>
          <w:b/>
          <w:bCs/>
          <w:sz w:val="32"/>
          <w:szCs w:val="32"/>
          <w:u w:val="single"/>
        </w:rPr>
      </w:pPr>
    </w:p>
    <w:p w14:paraId="770FA755" w14:textId="77777777" w:rsidR="00721020" w:rsidRPr="00721020" w:rsidRDefault="00721020" w:rsidP="00721020">
      <w:pPr>
        <w:rPr>
          <w:b/>
          <w:bCs/>
          <w:sz w:val="32"/>
          <w:szCs w:val="32"/>
          <w:u w:val="single"/>
        </w:rPr>
      </w:pPr>
      <w:r w:rsidRPr="00721020">
        <w:rPr>
          <w:b/>
          <w:bCs/>
          <w:sz w:val="32"/>
          <w:szCs w:val="32"/>
          <w:u w:val="single"/>
        </w:rPr>
        <w:t xml:space="preserve">   </w:t>
      </w:r>
      <w:r w:rsidRPr="00D27F57">
        <w:rPr>
          <w:b/>
          <w:bCs/>
          <w:sz w:val="32"/>
          <w:szCs w:val="32"/>
          <w:highlight w:val="yellow"/>
          <w:u w:val="single"/>
        </w:rPr>
        <w:t>// Handling nested data</w:t>
      </w:r>
    </w:p>
    <w:p w14:paraId="2E934FCE" w14:textId="77777777" w:rsidR="00721020" w:rsidRPr="00721020" w:rsidRDefault="00721020" w:rsidP="00721020">
      <w:pPr>
        <w:rPr>
          <w:b/>
          <w:bCs/>
          <w:sz w:val="32"/>
          <w:szCs w:val="32"/>
          <w:u w:val="single"/>
        </w:rPr>
      </w:pPr>
      <w:r w:rsidRPr="00721020">
        <w:rPr>
          <w:b/>
          <w:bCs/>
          <w:sz w:val="32"/>
          <w:szCs w:val="32"/>
          <w:u w:val="single"/>
        </w:rPr>
        <w:t xml:space="preserve">   </w:t>
      </w:r>
    </w:p>
    <w:p w14:paraId="01422C7E" w14:textId="64696946" w:rsidR="00721020" w:rsidRDefault="00721020" w:rsidP="00721020">
      <w:pPr>
        <w:rPr>
          <w:b/>
          <w:bCs/>
          <w:sz w:val="32"/>
          <w:szCs w:val="32"/>
          <w:u w:val="single"/>
        </w:rPr>
      </w:pPr>
      <w:r w:rsidRPr="00721020">
        <w:rPr>
          <w:b/>
          <w:bCs/>
          <w:sz w:val="32"/>
          <w:szCs w:val="32"/>
          <w:u w:val="single"/>
        </w:rPr>
        <w:t>SELECT RAW_</w:t>
      </w:r>
      <w:proofErr w:type="gramStart"/>
      <w:r w:rsidRPr="00721020">
        <w:rPr>
          <w:b/>
          <w:bCs/>
          <w:sz w:val="32"/>
          <w:szCs w:val="32"/>
          <w:u w:val="single"/>
        </w:rPr>
        <w:t>FILE:job</w:t>
      </w:r>
      <w:proofErr w:type="gramEnd"/>
      <w:r w:rsidRPr="00721020">
        <w:rPr>
          <w:b/>
          <w:bCs/>
          <w:sz w:val="32"/>
          <w:szCs w:val="32"/>
          <w:u w:val="single"/>
        </w:rPr>
        <w:t xml:space="preserve"> as job  FROM OUR_FIRST_DB.PUBLIC.JSON_RAW;</w:t>
      </w:r>
    </w:p>
    <w:p w14:paraId="0E9E1414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 xml:space="preserve">   // Handling nested data</w:t>
      </w:r>
    </w:p>
    <w:p w14:paraId="6174FB03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 xml:space="preserve">   </w:t>
      </w:r>
    </w:p>
    <w:p w14:paraId="5FCE8152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>SELECT RAW_</w:t>
      </w:r>
      <w:proofErr w:type="gramStart"/>
      <w:r w:rsidRPr="00D27F57">
        <w:rPr>
          <w:b/>
          <w:bCs/>
          <w:sz w:val="32"/>
          <w:szCs w:val="32"/>
          <w:u w:val="single"/>
        </w:rPr>
        <w:t>FILE:job</w:t>
      </w:r>
      <w:proofErr w:type="gramEnd"/>
      <w:r w:rsidRPr="00D27F57">
        <w:rPr>
          <w:b/>
          <w:bCs/>
          <w:sz w:val="32"/>
          <w:szCs w:val="32"/>
          <w:u w:val="single"/>
        </w:rPr>
        <w:t xml:space="preserve"> as job  FROM OUR_FIRST_DB.PUBLIC.JSON_RAW;</w:t>
      </w:r>
    </w:p>
    <w:p w14:paraId="104421D3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</w:p>
    <w:p w14:paraId="20D258DF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</w:p>
    <w:p w14:paraId="40A825D9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 xml:space="preserve">SELECT </w:t>
      </w:r>
    </w:p>
    <w:p w14:paraId="0DC0D093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 xml:space="preserve">      RAW_</w:t>
      </w:r>
      <w:proofErr w:type="gramStart"/>
      <w:r w:rsidRPr="00D27F57">
        <w:rPr>
          <w:b/>
          <w:bCs/>
          <w:sz w:val="32"/>
          <w:szCs w:val="32"/>
          <w:u w:val="single"/>
        </w:rPr>
        <w:t>FILE:job</w:t>
      </w:r>
      <w:proofErr w:type="gramEnd"/>
      <w:r w:rsidRPr="00D27F57">
        <w:rPr>
          <w:b/>
          <w:bCs/>
          <w:sz w:val="32"/>
          <w:szCs w:val="32"/>
          <w:u w:val="single"/>
        </w:rPr>
        <w:t>.salary::INT as salary</w:t>
      </w:r>
    </w:p>
    <w:p w14:paraId="390E499B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>FROM OUR_FIRST_</w:t>
      </w:r>
      <w:proofErr w:type="gramStart"/>
      <w:r w:rsidRPr="00D27F57">
        <w:rPr>
          <w:b/>
          <w:bCs/>
          <w:sz w:val="32"/>
          <w:szCs w:val="32"/>
          <w:u w:val="single"/>
        </w:rPr>
        <w:t>DB.PUBLIC.JSON</w:t>
      </w:r>
      <w:proofErr w:type="gramEnd"/>
      <w:r w:rsidRPr="00D27F57">
        <w:rPr>
          <w:b/>
          <w:bCs/>
          <w:sz w:val="32"/>
          <w:szCs w:val="32"/>
          <w:u w:val="single"/>
        </w:rPr>
        <w:t>_RAW;</w:t>
      </w:r>
    </w:p>
    <w:p w14:paraId="742A8D9B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</w:p>
    <w:p w14:paraId="1F876C65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</w:p>
    <w:p w14:paraId="2956268D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</w:p>
    <w:p w14:paraId="6911AA1D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 xml:space="preserve">SELECT </w:t>
      </w:r>
    </w:p>
    <w:p w14:paraId="65B811E5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27F57">
        <w:rPr>
          <w:b/>
          <w:bCs/>
          <w:sz w:val="32"/>
          <w:szCs w:val="32"/>
          <w:u w:val="single"/>
        </w:rPr>
        <w:t>FILE:first</w:t>
      </w:r>
      <w:proofErr w:type="gramEnd"/>
      <w:r w:rsidRPr="00D27F57">
        <w:rPr>
          <w:b/>
          <w:bCs/>
          <w:sz w:val="32"/>
          <w:szCs w:val="32"/>
          <w:u w:val="single"/>
        </w:rPr>
        <w:t>_name::STRING as first_name,</w:t>
      </w:r>
    </w:p>
    <w:p w14:paraId="61936597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27F57">
        <w:rPr>
          <w:b/>
          <w:bCs/>
          <w:sz w:val="32"/>
          <w:szCs w:val="32"/>
          <w:u w:val="single"/>
        </w:rPr>
        <w:t>FILE:job</w:t>
      </w:r>
      <w:proofErr w:type="gramEnd"/>
      <w:r w:rsidRPr="00D27F57">
        <w:rPr>
          <w:b/>
          <w:bCs/>
          <w:sz w:val="32"/>
          <w:szCs w:val="32"/>
          <w:u w:val="single"/>
        </w:rPr>
        <w:t>.salary::INT as salary,</w:t>
      </w:r>
    </w:p>
    <w:p w14:paraId="6EAD452B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27F57">
        <w:rPr>
          <w:b/>
          <w:bCs/>
          <w:sz w:val="32"/>
          <w:szCs w:val="32"/>
          <w:u w:val="single"/>
        </w:rPr>
        <w:t>FILE:job</w:t>
      </w:r>
      <w:proofErr w:type="gramEnd"/>
      <w:r w:rsidRPr="00D27F57">
        <w:rPr>
          <w:b/>
          <w:bCs/>
          <w:sz w:val="32"/>
          <w:szCs w:val="32"/>
          <w:u w:val="single"/>
        </w:rPr>
        <w:t>.title::STRING as title</w:t>
      </w:r>
    </w:p>
    <w:p w14:paraId="0843715E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>FROM OUR_FIRST_</w:t>
      </w:r>
      <w:proofErr w:type="gramStart"/>
      <w:r w:rsidRPr="00D27F57">
        <w:rPr>
          <w:b/>
          <w:bCs/>
          <w:sz w:val="32"/>
          <w:szCs w:val="32"/>
          <w:u w:val="single"/>
        </w:rPr>
        <w:t>DB.PUBLIC.JSON</w:t>
      </w:r>
      <w:proofErr w:type="gramEnd"/>
      <w:r w:rsidRPr="00D27F57">
        <w:rPr>
          <w:b/>
          <w:bCs/>
          <w:sz w:val="32"/>
          <w:szCs w:val="32"/>
          <w:u w:val="single"/>
        </w:rPr>
        <w:t>_RAW;</w:t>
      </w:r>
    </w:p>
    <w:p w14:paraId="1E60E89C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</w:p>
    <w:p w14:paraId="06C86AC3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</w:p>
    <w:p w14:paraId="51B47642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>// Handling arrays</w:t>
      </w:r>
    </w:p>
    <w:p w14:paraId="13299D64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</w:p>
    <w:p w14:paraId="3E87CFE2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>SELECT</w:t>
      </w:r>
    </w:p>
    <w:p w14:paraId="7B3EE0AC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27F57">
        <w:rPr>
          <w:b/>
          <w:bCs/>
          <w:sz w:val="32"/>
          <w:szCs w:val="32"/>
          <w:u w:val="single"/>
        </w:rPr>
        <w:t>FILE:prev</w:t>
      </w:r>
      <w:proofErr w:type="gramEnd"/>
      <w:r w:rsidRPr="00D27F57">
        <w:rPr>
          <w:b/>
          <w:bCs/>
          <w:sz w:val="32"/>
          <w:szCs w:val="32"/>
          <w:u w:val="single"/>
        </w:rPr>
        <w:t>_company as prev_company</w:t>
      </w:r>
    </w:p>
    <w:p w14:paraId="363E22F1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>FROM OUR_FIRST_</w:t>
      </w:r>
      <w:proofErr w:type="gramStart"/>
      <w:r w:rsidRPr="00D27F57">
        <w:rPr>
          <w:b/>
          <w:bCs/>
          <w:sz w:val="32"/>
          <w:szCs w:val="32"/>
          <w:u w:val="single"/>
        </w:rPr>
        <w:t>DB.PUBLIC.JSON</w:t>
      </w:r>
      <w:proofErr w:type="gramEnd"/>
      <w:r w:rsidRPr="00D27F57">
        <w:rPr>
          <w:b/>
          <w:bCs/>
          <w:sz w:val="32"/>
          <w:szCs w:val="32"/>
          <w:u w:val="single"/>
        </w:rPr>
        <w:t>_RAW;</w:t>
      </w:r>
    </w:p>
    <w:p w14:paraId="08CF4627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</w:p>
    <w:p w14:paraId="12C30E67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>SELECT</w:t>
      </w:r>
    </w:p>
    <w:p w14:paraId="600C3CCA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27F57">
        <w:rPr>
          <w:b/>
          <w:bCs/>
          <w:sz w:val="32"/>
          <w:szCs w:val="32"/>
          <w:u w:val="single"/>
        </w:rPr>
        <w:t>FILE:prev</w:t>
      </w:r>
      <w:proofErr w:type="gramEnd"/>
      <w:r w:rsidRPr="00D27F57">
        <w:rPr>
          <w:b/>
          <w:bCs/>
          <w:sz w:val="32"/>
          <w:szCs w:val="32"/>
          <w:u w:val="single"/>
        </w:rPr>
        <w:t>_company[1]::STRING as prev_company</w:t>
      </w:r>
    </w:p>
    <w:p w14:paraId="5084F423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lastRenderedPageBreak/>
        <w:t>FROM OUR_FIRST_</w:t>
      </w:r>
      <w:proofErr w:type="gramStart"/>
      <w:r w:rsidRPr="00D27F57">
        <w:rPr>
          <w:b/>
          <w:bCs/>
          <w:sz w:val="32"/>
          <w:szCs w:val="32"/>
          <w:u w:val="single"/>
        </w:rPr>
        <w:t>DB.PUBLIC.JSON</w:t>
      </w:r>
      <w:proofErr w:type="gramEnd"/>
      <w:r w:rsidRPr="00D27F57">
        <w:rPr>
          <w:b/>
          <w:bCs/>
          <w:sz w:val="32"/>
          <w:szCs w:val="32"/>
          <w:u w:val="single"/>
        </w:rPr>
        <w:t>_RAW;</w:t>
      </w:r>
    </w:p>
    <w:p w14:paraId="1796CBFE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</w:p>
    <w:p w14:paraId="0F1C8A9F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</w:p>
    <w:p w14:paraId="54FEA3D7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>SELECT</w:t>
      </w:r>
    </w:p>
    <w:p w14:paraId="47E06425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 xml:space="preserve">    ARRAY_SIZE(RAW_</w:t>
      </w:r>
      <w:proofErr w:type="gramStart"/>
      <w:r w:rsidRPr="00D27F57">
        <w:rPr>
          <w:b/>
          <w:bCs/>
          <w:sz w:val="32"/>
          <w:szCs w:val="32"/>
          <w:u w:val="single"/>
        </w:rPr>
        <w:t>FILE:prev</w:t>
      </w:r>
      <w:proofErr w:type="gramEnd"/>
      <w:r w:rsidRPr="00D27F57">
        <w:rPr>
          <w:b/>
          <w:bCs/>
          <w:sz w:val="32"/>
          <w:szCs w:val="32"/>
          <w:u w:val="single"/>
        </w:rPr>
        <w:t>_company) as prev_company</w:t>
      </w:r>
    </w:p>
    <w:p w14:paraId="066EAEA5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>FROM OUR_FIRST_</w:t>
      </w:r>
      <w:proofErr w:type="gramStart"/>
      <w:r w:rsidRPr="00D27F57">
        <w:rPr>
          <w:b/>
          <w:bCs/>
          <w:sz w:val="32"/>
          <w:szCs w:val="32"/>
          <w:u w:val="single"/>
        </w:rPr>
        <w:t>DB.PUBLIC.JSON</w:t>
      </w:r>
      <w:proofErr w:type="gramEnd"/>
      <w:r w:rsidRPr="00D27F57">
        <w:rPr>
          <w:b/>
          <w:bCs/>
          <w:sz w:val="32"/>
          <w:szCs w:val="32"/>
          <w:u w:val="single"/>
        </w:rPr>
        <w:t>_RAW;</w:t>
      </w:r>
    </w:p>
    <w:p w14:paraId="5F2EA331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</w:p>
    <w:p w14:paraId="1B3771EF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</w:p>
    <w:p w14:paraId="391A9D37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</w:p>
    <w:p w14:paraId="4D0E1415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</w:p>
    <w:p w14:paraId="30253FF3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 xml:space="preserve">SELECT </w:t>
      </w:r>
    </w:p>
    <w:p w14:paraId="20130A59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27F57">
        <w:rPr>
          <w:b/>
          <w:bCs/>
          <w:sz w:val="32"/>
          <w:szCs w:val="32"/>
          <w:u w:val="single"/>
        </w:rPr>
        <w:t>FILE:id::</w:t>
      </w:r>
      <w:proofErr w:type="gramEnd"/>
      <w:r w:rsidRPr="00D27F57">
        <w:rPr>
          <w:b/>
          <w:bCs/>
          <w:sz w:val="32"/>
          <w:szCs w:val="32"/>
          <w:u w:val="single"/>
        </w:rPr>
        <w:t xml:space="preserve">int as id,  </w:t>
      </w:r>
    </w:p>
    <w:p w14:paraId="1580AD3C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27F57">
        <w:rPr>
          <w:b/>
          <w:bCs/>
          <w:sz w:val="32"/>
          <w:szCs w:val="32"/>
          <w:u w:val="single"/>
        </w:rPr>
        <w:t>FILE:first</w:t>
      </w:r>
      <w:proofErr w:type="gramEnd"/>
      <w:r w:rsidRPr="00D27F57">
        <w:rPr>
          <w:b/>
          <w:bCs/>
          <w:sz w:val="32"/>
          <w:szCs w:val="32"/>
          <w:u w:val="single"/>
        </w:rPr>
        <w:t>_name::STRING as first_name,</w:t>
      </w:r>
    </w:p>
    <w:p w14:paraId="0482936B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27F57">
        <w:rPr>
          <w:b/>
          <w:bCs/>
          <w:sz w:val="32"/>
          <w:szCs w:val="32"/>
          <w:u w:val="single"/>
        </w:rPr>
        <w:t>FILE:prev</w:t>
      </w:r>
      <w:proofErr w:type="gramEnd"/>
      <w:r w:rsidRPr="00D27F57">
        <w:rPr>
          <w:b/>
          <w:bCs/>
          <w:sz w:val="32"/>
          <w:szCs w:val="32"/>
          <w:u w:val="single"/>
        </w:rPr>
        <w:t>_company[0]::STRING as prev_company</w:t>
      </w:r>
    </w:p>
    <w:p w14:paraId="205E2153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>FROM OUR_FIRST_</w:t>
      </w:r>
      <w:proofErr w:type="gramStart"/>
      <w:r w:rsidRPr="00D27F57">
        <w:rPr>
          <w:b/>
          <w:bCs/>
          <w:sz w:val="32"/>
          <w:szCs w:val="32"/>
          <w:u w:val="single"/>
        </w:rPr>
        <w:t>DB.PUBLIC.JSON</w:t>
      </w:r>
      <w:proofErr w:type="gramEnd"/>
      <w:r w:rsidRPr="00D27F57">
        <w:rPr>
          <w:b/>
          <w:bCs/>
          <w:sz w:val="32"/>
          <w:szCs w:val="32"/>
          <w:u w:val="single"/>
        </w:rPr>
        <w:t>_RAW</w:t>
      </w:r>
    </w:p>
    <w:p w14:paraId="5631427F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 xml:space="preserve">UNION ALL </w:t>
      </w:r>
    </w:p>
    <w:p w14:paraId="3AD0D7B5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 xml:space="preserve">SELECT </w:t>
      </w:r>
    </w:p>
    <w:p w14:paraId="78EFFEDC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27F57">
        <w:rPr>
          <w:b/>
          <w:bCs/>
          <w:sz w:val="32"/>
          <w:szCs w:val="32"/>
          <w:u w:val="single"/>
        </w:rPr>
        <w:t>FILE:id::</w:t>
      </w:r>
      <w:proofErr w:type="gramEnd"/>
      <w:r w:rsidRPr="00D27F57">
        <w:rPr>
          <w:b/>
          <w:bCs/>
          <w:sz w:val="32"/>
          <w:szCs w:val="32"/>
          <w:u w:val="single"/>
        </w:rPr>
        <w:t xml:space="preserve">int as id,  </w:t>
      </w:r>
    </w:p>
    <w:p w14:paraId="2A114266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27F57">
        <w:rPr>
          <w:b/>
          <w:bCs/>
          <w:sz w:val="32"/>
          <w:szCs w:val="32"/>
          <w:u w:val="single"/>
        </w:rPr>
        <w:t>FILE:first</w:t>
      </w:r>
      <w:proofErr w:type="gramEnd"/>
      <w:r w:rsidRPr="00D27F57">
        <w:rPr>
          <w:b/>
          <w:bCs/>
          <w:sz w:val="32"/>
          <w:szCs w:val="32"/>
          <w:u w:val="single"/>
        </w:rPr>
        <w:t>_name::STRING as first_name,</w:t>
      </w:r>
    </w:p>
    <w:p w14:paraId="732CFBEC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27F57">
        <w:rPr>
          <w:b/>
          <w:bCs/>
          <w:sz w:val="32"/>
          <w:szCs w:val="32"/>
          <w:u w:val="single"/>
        </w:rPr>
        <w:t>FILE:prev</w:t>
      </w:r>
      <w:proofErr w:type="gramEnd"/>
      <w:r w:rsidRPr="00D27F57">
        <w:rPr>
          <w:b/>
          <w:bCs/>
          <w:sz w:val="32"/>
          <w:szCs w:val="32"/>
          <w:u w:val="single"/>
        </w:rPr>
        <w:t>_company[1]::STRING as prev_company</w:t>
      </w:r>
    </w:p>
    <w:p w14:paraId="1FC987C5" w14:textId="77777777" w:rsidR="00D27F57" w:rsidRP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>FROM OUR_FIRST_</w:t>
      </w:r>
      <w:proofErr w:type="gramStart"/>
      <w:r w:rsidRPr="00D27F57">
        <w:rPr>
          <w:b/>
          <w:bCs/>
          <w:sz w:val="32"/>
          <w:szCs w:val="32"/>
          <w:u w:val="single"/>
        </w:rPr>
        <w:t>DB.PUBLIC.JSON</w:t>
      </w:r>
      <w:proofErr w:type="gramEnd"/>
      <w:r w:rsidRPr="00D27F57">
        <w:rPr>
          <w:b/>
          <w:bCs/>
          <w:sz w:val="32"/>
          <w:szCs w:val="32"/>
          <w:u w:val="single"/>
        </w:rPr>
        <w:t>_RAW</w:t>
      </w:r>
    </w:p>
    <w:p w14:paraId="116A4DF0" w14:textId="77777777" w:rsidR="00D27F57" w:rsidRDefault="00D27F57" w:rsidP="00D27F57">
      <w:pPr>
        <w:rPr>
          <w:b/>
          <w:bCs/>
          <w:sz w:val="32"/>
          <w:szCs w:val="32"/>
          <w:u w:val="single"/>
        </w:rPr>
      </w:pPr>
      <w:r w:rsidRPr="00D27F57">
        <w:rPr>
          <w:b/>
          <w:bCs/>
          <w:sz w:val="32"/>
          <w:szCs w:val="32"/>
          <w:u w:val="single"/>
        </w:rPr>
        <w:t>ORDER BY id;</w:t>
      </w:r>
    </w:p>
    <w:p w14:paraId="5C9F66CC" w14:textId="77777777" w:rsidR="00AE6291" w:rsidRDefault="00AE6291" w:rsidP="00D27F57">
      <w:pPr>
        <w:rPr>
          <w:b/>
          <w:bCs/>
          <w:sz w:val="32"/>
          <w:szCs w:val="32"/>
          <w:u w:val="single"/>
        </w:rPr>
      </w:pPr>
    </w:p>
    <w:p w14:paraId="70958B2F" w14:textId="38214041" w:rsidR="00AE6291" w:rsidRDefault="00AE6291" w:rsidP="00D27F57">
      <w:pPr>
        <w:rPr>
          <w:b/>
          <w:bCs/>
          <w:sz w:val="32"/>
          <w:szCs w:val="32"/>
          <w:u w:val="single"/>
        </w:rPr>
      </w:pPr>
      <w:r w:rsidRPr="00AE6291">
        <w:rPr>
          <w:b/>
          <w:bCs/>
          <w:sz w:val="32"/>
          <w:szCs w:val="32"/>
          <w:highlight w:val="yellow"/>
          <w:u w:val="single"/>
        </w:rPr>
        <w:lastRenderedPageBreak/>
        <w:t>EX-4</w:t>
      </w:r>
    </w:p>
    <w:p w14:paraId="5B37E6D2" w14:textId="77777777" w:rsidR="00AE6291" w:rsidRPr="00AE6291" w:rsidRDefault="00AE6291" w:rsidP="00AE6291">
      <w:pPr>
        <w:rPr>
          <w:b/>
          <w:bCs/>
          <w:sz w:val="32"/>
          <w:szCs w:val="32"/>
          <w:u w:val="single"/>
        </w:rPr>
      </w:pPr>
      <w:r w:rsidRPr="00AE6291">
        <w:rPr>
          <w:b/>
          <w:bCs/>
          <w:sz w:val="32"/>
          <w:szCs w:val="32"/>
          <w:u w:val="single"/>
        </w:rPr>
        <w:t>SELECT * FROM JSON_RAW;</w:t>
      </w:r>
    </w:p>
    <w:p w14:paraId="0A9EFABB" w14:textId="77777777" w:rsidR="00AE6291" w:rsidRPr="00AE6291" w:rsidRDefault="00AE6291" w:rsidP="00AE6291">
      <w:pPr>
        <w:rPr>
          <w:b/>
          <w:bCs/>
          <w:sz w:val="32"/>
          <w:szCs w:val="32"/>
          <w:u w:val="single"/>
        </w:rPr>
      </w:pPr>
    </w:p>
    <w:p w14:paraId="100595C1" w14:textId="77777777" w:rsidR="00AE6291" w:rsidRPr="00AE6291" w:rsidRDefault="00AE6291" w:rsidP="00AE6291">
      <w:pPr>
        <w:rPr>
          <w:b/>
          <w:bCs/>
          <w:sz w:val="32"/>
          <w:szCs w:val="32"/>
          <w:u w:val="single"/>
        </w:rPr>
      </w:pPr>
      <w:r w:rsidRPr="00AE6291">
        <w:rPr>
          <w:b/>
          <w:bCs/>
          <w:sz w:val="32"/>
          <w:szCs w:val="32"/>
          <w:u w:val="single"/>
        </w:rPr>
        <w:t>// Selecting attribute/column</w:t>
      </w:r>
    </w:p>
    <w:p w14:paraId="414EBAF8" w14:textId="77777777" w:rsidR="00AE6291" w:rsidRPr="00AE6291" w:rsidRDefault="00AE6291" w:rsidP="00AE6291">
      <w:pPr>
        <w:rPr>
          <w:b/>
          <w:bCs/>
          <w:sz w:val="32"/>
          <w:szCs w:val="32"/>
          <w:u w:val="single"/>
        </w:rPr>
      </w:pPr>
      <w:r w:rsidRPr="00AE6291">
        <w:rPr>
          <w:b/>
          <w:bCs/>
          <w:sz w:val="32"/>
          <w:szCs w:val="32"/>
          <w:u w:val="single"/>
        </w:rPr>
        <w:t xml:space="preserve">SELECT </w:t>
      </w:r>
    </w:p>
    <w:p w14:paraId="04679C3B" w14:textId="77777777" w:rsidR="00AE6291" w:rsidRPr="00AE6291" w:rsidRDefault="00AE6291" w:rsidP="00AE6291">
      <w:pPr>
        <w:rPr>
          <w:b/>
          <w:bCs/>
          <w:sz w:val="32"/>
          <w:szCs w:val="32"/>
          <w:u w:val="single"/>
        </w:rPr>
      </w:pPr>
      <w:r w:rsidRPr="00AE6291">
        <w:rPr>
          <w:b/>
          <w:bCs/>
          <w:sz w:val="32"/>
          <w:szCs w:val="32"/>
          <w:u w:val="single"/>
        </w:rPr>
        <w:t>$</w:t>
      </w:r>
      <w:proofErr w:type="gramStart"/>
      <w:r w:rsidRPr="00AE6291">
        <w:rPr>
          <w:b/>
          <w:bCs/>
          <w:sz w:val="32"/>
          <w:szCs w:val="32"/>
          <w:u w:val="single"/>
        </w:rPr>
        <w:t>1:first</w:t>
      </w:r>
      <w:proofErr w:type="gramEnd"/>
      <w:r w:rsidRPr="00AE6291">
        <w:rPr>
          <w:b/>
          <w:bCs/>
          <w:sz w:val="32"/>
          <w:szCs w:val="32"/>
          <w:u w:val="single"/>
        </w:rPr>
        <w:t>_name::STRING,</w:t>
      </w:r>
    </w:p>
    <w:p w14:paraId="15E138A3" w14:textId="77777777" w:rsidR="00AE6291" w:rsidRPr="00AE6291" w:rsidRDefault="00AE6291" w:rsidP="00AE6291">
      <w:pPr>
        <w:rPr>
          <w:b/>
          <w:bCs/>
          <w:sz w:val="32"/>
          <w:szCs w:val="32"/>
          <w:u w:val="single"/>
        </w:rPr>
      </w:pPr>
      <w:r w:rsidRPr="00AE6291">
        <w:rPr>
          <w:b/>
          <w:bCs/>
          <w:sz w:val="32"/>
          <w:szCs w:val="32"/>
          <w:u w:val="single"/>
        </w:rPr>
        <w:t>$</w:t>
      </w:r>
      <w:proofErr w:type="gramStart"/>
      <w:r w:rsidRPr="00AE6291">
        <w:rPr>
          <w:b/>
          <w:bCs/>
          <w:sz w:val="32"/>
          <w:szCs w:val="32"/>
          <w:u w:val="single"/>
        </w:rPr>
        <w:t>1:last</w:t>
      </w:r>
      <w:proofErr w:type="gramEnd"/>
      <w:r w:rsidRPr="00AE6291">
        <w:rPr>
          <w:b/>
          <w:bCs/>
          <w:sz w:val="32"/>
          <w:szCs w:val="32"/>
          <w:u w:val="single"/>
        </w:rPr>
        <w:t>_name::STRING,</w:t>
      </w:r>
    </w:p>
    <w:p w14:paraId="7C467757" w14:textId="77777777" w:rsidR="00AE6291" w:rsidRPr="00AE6291" w:rsidRDefault="00AE6291" w:rsidP="00AE6291">
      <w:pPr>
        <w:rPr>
          <w:b/>
          <w:bCs/>
          <w:sz w:val="32"/>
          <w:szCs w:val="32"/>
          <w:u w:val="single"/>
        </w:rPr>
      </w:pPr>
      <w:r w:rsidRPr="00AE6291">
        <w:rPr>
          <w:b/>
          <w:bCs/>
          <w:sz w:val="32"/>
          <w:szCs w:val="32"/>
          <w:u w:val="single"/>
        </w:rPr>
        <w:t>$</w:t>
      </w:r>
      <w:proofErr w:type="gramStart"/>
      <w:r w:rsidRPr="00AE6291">
        <w:rPr>
          <w:b/>
          <w:bCs/>
          <w:sz w:val="32"/>
          <w:szCs w:val="32"/>
          <w:u w:val="single"/>
        </w:rPr>
        <w:t>1:Skills</w:t>
      </w:r>
      <w:proofErr w:type="gramEnd"/>
      <w:r w:rsidRPr="00AE6291">
        <w:rPr>
          <w:b/>
          <w:bCs/>
          <w:sz w:val="32"/>
          <w:szCs w:val="32"/>
          <w:u w:val="single"/>
        </w:rPr>
        <w:t>[0]::STRING,</w:t>
      </w:r>
    </w:p>
    <w:p w14:paraId="365D324D" w14:textId="77777777" w:rsidR="00AE6291" w:rsidRPr="00AE6291" w:rsidRDefault="00AE6291" w:rsidP="00AE6291">
      <w:pPr>
        <w:rPr>
          <w:b/>
          <w:bCs/>
          <w:sz w:val="32"/>
          <w:szCs w:val="32"/>
          <w:u w:val="single"/>
        </w:rPr>
      </w:pPr>
      <w:r w:rsidRPr="00AE6291">
        <w:rPr>
          <w:b/>
          <w:bCs/>
          <w:sz w:val="32"/>
          <w:szCs w:val="32"/>
          <w:u w:val="single"/>
        </w:rPr>
        <w:t>$</w:t>
      </w:r>
      <w:proofErr w:type="gramStart"/>
      <w:r w:rsidRPr="00AE6291">
        <w:rPr>
          <w:b/>
          <w:bCs/>
          <w:sz w:val="32"/>
          <w:szCs w:val="32"/>
          <w:u w:val="single"/>
        </w:rPr>
        <w:t>1:Skills</w:t>
      </w:r>
      <w:proofErr w:type="gramEnd"/>
      <w:r w:rsidRPr="00AE6291">
        <w:rPr>
          <w:b/>
          <w:bCs/>
          <w:sz w:val="32"/>
          <w:szCs w:val="32"/>
          <w:u w:val="single"/>
        </w:rPr>
        <w:t>[1]::STRING</w:t>
      </w:r>
    </w:p>
    <w:p w14:paraId="305F8AD1" w14:textId="77777777" w:rsidR="00AE6291" w:rsidRPr="00AE6291" w:rsidRDefault="00AE6291" w:rsidP="00AE6291">
      <w:pPr>
        <w:rPr>
          <w:b/>
          <w:bCs/>
          <w:sz w:val="32"/>
          <w:szCs w:val="32"/>
          <w:u w:val="single"/>
        </w:rPr>
      </w:pPr>
      <w:r w:rsidRPr="00AE6291">
        <w:rPr>
          <w:b/>
          <w:bCs/>
          <w:sz w:val="32"/>
          <w:szCs w:val="32"/>
          <w:u w:val="single"/>
        </w:rPr>
        <w:t>FROM JSON_RAW;</w:t>
      </w:r>
    </w:p>
    <w:p w14:paraId="5C5D3B68" w14:textId="77777777" w:rsidR="00AE6291" w:rsidRPr="00AE6291" w:rsidRDefault="00AE6291" w:rsidP="00AE6291">
      <w:pPr>
        <w:rPr>
          <w:b/>
          <w:bCs/>
          <w:sz w:val="32"/>
          <w:szCs w:val="32"/>
          <w:u w:val="single"/>
        </w:rPr>
      </w:pPr>
    </w:p>
    <w:p w14:paraId="7FBCE98E" w14:textId="77777777" w:rsidR="00AE6291" w:rsidRPr="00AE6291" w:rsidRDefault="00AE6291" w:rsidP="00AE6291">
      <w:pPr>
        <w:rPr>
          <w:b/>
          <w:bCs/>
          <w:sz w:val="32"/>
          <w:szCs w:val="32"/>
          <w:u w:val="single"/>
        </w:rPr>
      </w:pPr>
    </w:p>
    <w:p w14:paraId="0D58F88E" w14:textId="77777777" w:rsidR="00AE6291" w:rsidRPr="00AE6291" w:rsidRDefault="00AE6291" w:rsidP="00AE6291">
      <w:pPr>
        <w:rPr>
          <w:b/>
          <w:bCs/>
          <w:sz w:val="32"/>
          <w:szCs w:val="32"/>
          <w:u w:val="single"/>
        </w:rPr>
      </w:pPr>
      <w:r w:rsidRPr="00AE6291">
        <w:rPr>
          <w:b/>
          <w:bCs/>
          <w:sz w:val="32"/>
          <w:szCs w:val="32"/>
          <w:u w:val="single"/>
        </w:rPr>
        <w:t>// Copy data in table</w:t>
      </w:r>
    </w:p>
    <w:p w14:paraId="29441EC1" w14:textId="77777777" w:rsidR="00AE6291" w:rsidRPr="00AE6291" w:rsidRDefault="00AE6291" w:rsidP="00AE6291">
      <w:pPr>
        <w:rPr>
          <w:b/>
          <w:bCs/>
          <w:sz w:val="32"/>
          <w:szCs w:val="32"/>
          <w:u w:val="single"/>
        </w:rPr>
      </w:pPr>
      <w:r w:rsidRPr="00AE6291">
        <w:rPr>
          <w:b/>
          <w:bCs/>
          <w:sz w:val="32"/>
          <w:szCs w:val="32"/>
          <w:u w:val="single"/>
        </w:rPr>
        <w:t>CREATE TABLE SKILLS AS</w:t>
      </w:r>
    </w:p>
    <w:p w14:paraId="355C8A4F" w14:textId="77777777" w:rsidR="00AE6291" w:rsidRPr="00AE6291" w:rsidRDefault="00AE6291" w:rsidP="00AE6291">
      <w:pPr>
        <w:rPr>
          <w:b/>
          <w:bCs/>
          <w:sz w:val="32"/>
          <w:szCs w:val="32"/>
          <w:u w:val="single"/>
        </w:rPr>
      </w:pPr>
      <w:r w:rsidRPr="00AE6291">
        <w:rPr>
          <w:b/>
          <w:bCs/>
          <w:sz w:val="32"/>
          <w:szCs w:val="32"/>
          <w:u w:val="single"/>
        </w:rPr>
        <w:t xml:space="preserve">SELECT </w:t>
      </w:r>
    </w:p>
    <w:p w14:paraId="3A32DB61" w14:textId="77777777" w:rsidR="00AE6291" w:rsidRPr="00AE6291" w:rsidRDefault="00AE6291" w:rsidP="00AE6291">
      <w:pPr>
        <w:rPr>
          <w:b/>
          <w:bCs/>
          <w:sz w:val="32"/>
          <w:szCs w:val="32"/>
          <w:u w:val="single"/>
        </w:rPr>
      </w:pPr>
      <w:r w:rsidRPr="00AE6291">
        <w:rPr>
          <w:b/>
          <w:bCs/>
          <w:sz w:val="32"/>
          <w:szCs w:val="32"/>
          <w:u w:val="single"/>
        </w:rPr>
        <w:t>$</w:t>
      </w:r>
      <w:proofErr w:type="gramStart"/>
      <w:r w:rsidRPr="00AE6291">
        <w:rPr>
          <w:b/>
          <w:bCs/>
          <w:sz w:val="32"/>
          <w:szCs w:val="32"/>
          <w:u w:val="single"/>
        </w:rPr>
        <w:t>1:first</w:t>
      </w:r>
      <w:proofErr w:type="gramEnd"/>
      <w:r w:rsidRPr="00AE6291">
        <w:rPr>
          <w:b/>
          <w:bCs/>
          <w:sz w:val="32"/>
          <w:szCs w:val="32"/>
          <w:u w:val="single"/>
        </w:rPr>
        <w:t>_name::STRING as first_name,</w:t>
      </w:r>
    </w:p>
    <w:p w14:paraId="4C16FA8B" w14:textId="77777777" w:rsidR="00AE6291" w:rsidRPr="00AE6291" w:rsidRDefault="00AE6291" w:rsidP="00AE6291">
      <w:pPr>
        <w:rPr>
          <w:b/>
          <w:bCs/>
          <w:sz w:val="32"/>
          <w:szCs w:val="32"/>
          <w:u w:val="single"/>
        </w:rPr>
      </w:pPr>
      <w:r w:rsidRPr="00AE6291">
        <w:rPr>
          <w:b/>
          <w:bCs/>
          <w:sz w:val="32"/>
          <w:szCs w:val="32"/>
          <w:u w:val="single"/>
        </w:rPr>
        <w:t>$</w:t>
      </w:r>
      <w:proofErr w:type="gramStart"/>
      <w:r w:rsidRPr="00AE6291">
        <w:rPr>
          <w:b/>
          <w:bCs/>
          <w:sz w:val="32"/>
          <w:szCs w:val="32"/>
          <w:u w:val="single"/>
        </w:rPr>
        <w:t>1:last</w:t>
      </w:r>
      <w:proofErr w:type="gramEnd"/>
      <w:r w:rsidRPr="00AE6291">
        <w:rPr>
          <w:b/>
          <w:bCs/>
          <w:sz w:val="32"/>
          <w:szCs w:val="32"/>
          <w:u w:val="single"/>
        </w:rPr>
        <w:t>_name::STRING as last_name,</w:t>
      </w:r>
    </w:p>
    <w:p w14:paraId="28968C53" w14:textId="77777777" w:rsidR="00AE6291" w:rsidRPr="00AE6291" w:rsidRDefault="00AE6291" w:rsidP="00AE6291">
      <w:pPr>
        <w:rPr>
          <w:b/>
          <w:bCs/>
          <w:sz w:val="32"/>
          <w:szCs w:val="32"/>
          <w:u w:val="single"/>
        </w:rPr>
      </w:pPr>
      <w:r w:rsidRPr="00AE6291">
        <w:rPr>
          <w:b/>
          <w:bCs/>
          <w:sz w:val="32"/>
          <w:szCs w:val="32"/>
          <w:u w:val="single"/>
        </w:rPr>
        <w:t>$</w:t>
      </w:r>
      <w:proofErr w:type="gramStart"/>
      <w:r w:rsidRPr="00AE6291">
        <w:rPr>
          <w:b/>
          <w:bCs/>
          <w:sz w:val="32"/>
          <w:szCs w:val="32"/>
          <w:u w:val="single"/>
        </w:rPr>
        <w:t>1:Skills</w:t>
      </w:r>
      <w:proofErr w:type="gramEnd"/>
      <w:r w:rsidRPr="00AE6291">
        <w:rPr>
          <w:b/>
          <w:bCs/>
          <w:sz w:val="32"/>
          <w:szCs w:val="32"/>
          <w:u w:val="single"/>
        </w:rPr>
        <w:t>[0]::STRING as Skill_1,</w:t>
      </w:r>
    </w:p>
    <w:p w14:paraId="32922039" w14:textId="77777777" w:rsidR="00AE6291" w:rsidRPr="00AE6291" w:rsidRDefault="00AE6291" w:rsidP="00AE6291">
      <w:pPr>
        <w:rPr>
          <w:b/>
          <w:bCs/>
          <w:sz w:val="32"/>
          <w:szCs w:val="32"/>
          <w:u w:val="single"/>
        </w:rPr>
      </w:pPr>
      <w:r w:rsidRPr="00AE6291">
        <w:rPr>
          <w:b/>
          <w:bCs/>
          <w:sz w:val="32"/>
          <w:szCs w:val="32"/>
          <w:u w:val="single"/>
        </w:rPr>
        <w:t>$</w:t>
      </w:r>
      <w:proofErr w:type="gramStart"/>
      <w:r w:rsidRPr="00AE6291">
        <w:rPr>
          <w:b/>
          <w:bCs/>
          <w:sz w:val="32"/>
          <w:szCs w:val="32"/>
          <w:u w:val="single"/>
        </w:rPr>
        <w:t>1:Skills</w:t>
      </w:r>
      <w:proofErr w:type="gramEnd"/>
      <w:r w:rsidRPr="00AE6291">
        <w:rPr>
          <w:b/>
          <w:bCs/>
          <w:sz w:val="32"/>
          <w:szCs w:val="32"/>
          <w:u w:val="single"/>
        </w:rPr>
        <w:t>[1]::STRING as Skill_2</w:t>
      </w:r>
    </w:p>
    <w:p w14:paraId="2AEAFCE8" w14:textId="77777777" w:rsidR="00AE6291" w:rsidRPr="00AE6291" w:rsidRDefault="00AE6291" w:rsidP="00AE6291">
      <w:pPr>
        <w:rPr>
          <w:b/>
          <w:bCs/>
          <w:sz w:val="32"/>
          <w:szCs w:val="32"/>
          <w:u w:val="single"/>
        </w:rPr>
      </w:pPr>
      <w:r w:rsidRPr="00AE6291">
        <w:rPr>
          <w:b/>
          <w:bCs/>
          <w:sz w:val="32"/>
          <w:szCs w:val="32"/>
          <w:u w:val="single"/>
        </w:rPr>
        <w:t>FROM JSON_RAW;</w:t>
      </w:r>
    </w:p>
    <w:p w14:paraId="13F50DBA" w14:textId="77777777" w:rsidR="00AE6291" w:rsidRPr="00AE6291" w:rsidRDefault="00AE6291" w:rsidP="00AE6291">
      <w:pPr>
        <w:rPr>
          <w:b/>
          <w:bCs/>
          <w:sz w:val="32"/>
          <w:szCs w:val="32"/>
          <w:u w:val="single"/>
        </w:rPr>
      </w:pPr>
    </w:p>
    <w:p w14:paraId="3B1C49F3" w14:textId="77777777" w:rsidR="00AE6291" w:rsidRPr="00AE6291" w:rsidRDefault="00AE6291" w:rsidP="00AE6291">
      <w:pPr>
        <w:rPr>
          <w:b/>
          <w:bCs/>
          <w:sz w:val="32"/>
          <w:szCs w:val="32"/>
          <w:u w:val="single"/>
        </w:rPr>
      </w:pPr>
      <w:r w:rsidRPr="00AE6291">
        <w:rPr>
          <w:b/>
          <w:bCs/>
          <w:sz w:val="32"/>
          <w:szCs w:val="32"/>
          <w:u w:val="single"/>
        </w:rPr>
        <w:t>// Query from table</w:t>
      </w:r>
    </w:p>
    <w:p w14:paraId="474DBDA7" w14:textId="77777777" w:rsidR="00AE6291" w:rsidRPr="00AE6291" w:rsidRDefault="00AE6291" w:rsidP="00AE6291">
      <w:pPr>
        <w:rPr>
          <w:b/>
          <w:bCs/>
          <w:sz w:val="32"/>
          <w:szCs w:val="32"/>
          <w:u w:val="single"/>
        </w:rPr>
      </w:pPr>
      <w:r w:rsidRPr="00AE6291">
        <w:rPr>
          <w:b/>
          <w:bCs/>
          <w:sz w:val="32"/>
          <w:szCs w:val="32"/>
          <w:u w:val="single"/>
        </w:rPr>
        <w:t>SELECT * FROM SKILLS</w:t>
      </w:r>
    </w:p>
    <w:p w14:paraId="0C71895C" w14:textId="77777777" w:rsidR="00AE6291" w:rsidRDefault="00AE6291" w:rsidP="00AE6291">
      <w:pPr>
        <w:rPr>
          <w:b/>
          <w:bCs/>
          <w:sz w:val="32"/>
          <w:szCs w:val="32"/>
          <w:u w:val="single"/>
        </w:rPr>
      </w:pPr>
      <w:r w:rsidRPr="00AE6291">
        <w:rPr>
          <w:b/>
          <w:bCs/>
          <w:sz w:val="32"/>
          <w:szCs w:val="32"/>
          <w:u w:val="single"/>
        </w:rPr>
        <w:lastRenderedPageBreak/>
        <w:t>WHERE FIRST_NAME='Florina';</w:t>
      </w:r>
    </w:p>
    <w:p w14:paraId="2C18234E" w14:textId="18417B18" w:rsidR="00AE6291" w:rsidRDefault="00AE6291" w:rsidP="00D27F57">
      <w:pPr>
        <w:rPr>
          <w:b/>
          <w:bCs/>
          <w:sz w:val="32"/>
          <w:szCs w:val="32"/>
          <w:u w:val="single"/>
        </w:rPr>
      </w:pPr>
    </w:p>
    <w:p w14:paraId="3C591C89" w14:textId="598C71A9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F641AC">
        <w:rPr>
          <w:b/>
          <w:bCs/>
          <w:sz w:val="32"/>
          <w:szCs w:val="32"/>
          <w:highlight w:val="yellow"/>
          <w:u w:val="single"/>
        </w:rPr>
        <w:t>FLAT</w:t>
      </w:r>
      <w:r w:rsidR="00403A32" w:rsidRPr="00F641AC">
        <w:rPr>
          <w:b/>
          <w:bCs/>
          <w:sz w:val="32"/>
          <w:szCs w:val="32"/>
          <w:highlight w:val="yellow"/>
          <w:u w:val="single"/>
        </w:rPr>
        <w:t>TEN H</w:t>
      </w:r>
      <w:r w:rsidR="00261403" w:rsidRPr="00F641AC">
        <w:rPr>
          <w:b/>
          <w:bCs/>
          <w:sz w:val="32"/>
          <w:szCs w:val="32"/>
          <w:highlight w:val="yellow"/>
          <w:u w:val="single"/>
        </w:rPr>
        <w:t>I</w:t>
      </w:r>
      <w:r w:rsidR="00C848B9" w:rsidRPr="00F641AC">
        <w:rPr>
          <w:b/>
          <w:bCs/>
          <w:sz w:val="32"/>
          <w:szCs w:val="32"/>
          <w:highlight w:val="yellow"/>
          <w:u w:val="single"/>
        </w:rPr>
        <w:t>E</w:t>
      </w:r>
      <w:r w:rsidR="00261403" w:rsidRPr="00F641AC">
        <w:rPr>
          <w:b/>
          <w:bCs/>
          <w:sz w:val="32"/>
          <w:szCs w:val="32"/>
          <w:highlight w:val="yellow"/>
          <w:u w:val="single"/>
        </w:rPr>
        <w:t>RA</w:t>
      </w:r>
      <w:r w:rsidR="00C848B9" w:rsidRPr="00F641AC">
        <w:rPr>
          <w:b/>
          <w:bCs/>
          <w:sz w:val="32"/>
          <w:szCs w:val="32"/>
          <w:highlight w:val="yellow"/>
          <w:u w:val="single"/>
        </w:rPr>
        <w:t>R</w:t>
      </w:r>
      <w:r w:rsidR="00261403" w:rsidRPr="00F641AC">
        <w:rPr>
          <w:b/>
          <w:bCs/>
          <w:sz w:val="32"/>
          <w:szCs w:val="32"/>
          <w:highlight w:val="yellow"/>
          <w:u w:val="single"/>
        </w:rPr>
        <w:t>CH</w:t>
      </w:r>
      <w:r w:rsidR="00C848B9" w:rsidRPr="00F641AC">
        <w:rPr>
          <w:b/>
          <w:bCs/>
          <w:sz w:val="32"/>
          <w:szCs w:val="32"/>
          <w:highlight w:val="yellow"/>
          <w:u w:val="single"/>
        </w:rPr>
        <w:t>ICAL</w:t>
      </w:r>
      <w:r w:rsidR="00261403" w:rsidRPr="00F641AC">
        <w:rPr>
          <w:b/>
          <w:bCs/>
          <w:sz w:val="32"/>
          <w:szCs w:val="32"/>
          <w:highlight w:val="yellow"/>
          <w:u w:val="single"/>
        </w:rPr>
        <w:t xml:space="preserve"> DATA</w:t>
      </w:r>
    </w:p>
    <w:p w14:paraId="41A877E1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SELECT </w:t>
      </w:r>
    </w:p>
    <w:p w14:paraId="770BD0D8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427E1">
        <w:rPr>
          <w:b/>
          <w:bCs/>
          <w:sz w:val="32"/>
          <w:szCs w:val="32"/>
          <w:u w:val="single"/>
        </w:rPr>
        <w:t>FILE:spoken</w:t>
      </w:r>
      <w:proofErr w:type="gramEnd"/>
      <w:r w:rsidRPr="00D427E1">
        <w:rPr>
          <w:b/>
          <w:bCs/>
          <w:sz w:val="32"/>
          <w:szCs w:val="32"/>
          <w:u w:val="single"/>
        </w:rPr>
        <w:t>_languages as spoken_languages</w:t>
      </w:r>
    </w:p>
    <w:p w14:paraId="1B57F412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>FROM OUR_FIRST_</w:t>
      </w:r>
      <w:proofErr w:type="gramStart"/>
      <w:r w:rsidRPr="00D427E1">
        <w:rPr>
          <w:b/>
          <w:bCs/>
          <w:sz w:val="32"/>
          <w:szCs w:val="32"/>
          <w:u w:val="single"/>
        </w:rPr>
        <w:t>DB.PUBLIC.JSON</w:t>
      </w:r>
      <w:proofErr w:type="gramEnd"/>
      <w:r w:rsidRPr="00D427E1">
        <w:rPr>
          <w:b/>
          <w:bCs/>
          <w:sz w:val="32"/>
          <w:szCs w:val="32"/>
          <w:u w:val="single"/>
        </w:rPr>
        <w:t>_RAW;</w:t>
      </w:r>
    </w:p>
    <w:p w14:paraId="183B04EC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</w:p>
    <w:p w14:paraId="2B3895EC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>SELECT * FROM OUR_FIRST_</w:t>
      </w:r>
      <w:proofErr w:type="gramStart"/>
      <w:r w:rsidRPr="00D427E1">
        <w:rPr>
          <w:b/>
          <w:bCs/>
          <w:sz w:val="32"/>
          <w:szCs w:val="32"/>
          <w:u w:val="single"/>
        </w:rPr>
        <w:t>DB.PUBLIC.JSON</w:t>
      </w:r>
      <w:proofErr w:type="gramEnd"/>
      <w:r w:rsidRPr="00D427E1">
        <w:rPr>
          <w:b/>
          <w:bCs/>
          <w:sz w:val="32"/>
          <w:szCs w:val="32"/>
          <w:u w:val="single"/>
        </w:rPr>
        <w:t>_RAW;</w:t>
      </w:r>
    </w:p>
    <w:p w14:paraId="34DC3D73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</w:p>
    <w:p w14:paraId="002E3FE5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</w:p>
    <w:p w14:paraId="0955E2E0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SELECT </w:t>
      </w:r>
    </w:p>
    <w:p w14:paraId="3EED6512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     array_</w:t>
      </w:r>
      <w:proofErr w:type="gramStart"/>
      <w:r w:rsidRPr="00D427E1">
        <w:rPr>
          <w:b/>
          <w:bCs/>
          <w:sz w:val="32"/>
          <w:szCs w:val="32"/>
          <w:u w:val="single"/>
        </w:rPr>
        <w:t>size(</w:t>
      </w:r>
      <w:proofErr w:type="gramEnd"/>
      <w:r w:rsidRPr="00D427E1">
        <w:rPr>
          <w:b/>
          <w:bCs/>
          <w:sz w:val="32"/>
          <w:szCs w:val="32"/>
          <w:u w:val="single"/>
        </w:rPr>
        <w:t>RAW_FILE:spoken_languages) as spoken_languages</w:t>
      </w:r>
    </w:p>
    <w:p w14:paraId="344B4683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>FROM OUR_FIRST_</w:t>
      </w:r>
      <w:proofErr w:type="gramStart"/>
      <w:r w:rsidRPr="00D427E1">
        <w:rPr>
          <w:b/>
          <w:bCs/>
          <w:sz w:val="32"/>
          <w:szCs w:val="32"/>
          <w:u w:val="single"/>
        </w:rPr>
        <w:t>DB.PUBLIC.JSON</w:t>
      </w:r>
      <w:proofErr w:type="gramEnd"/>
      <w:r w:rsidRPr="00D427E1">
        <w:rPr>
          <w:b/>
          <w:bCs/>
          <w:sz w:val="32"/>
          <w:szCs w:val="32"/>
          <w:u w:val="single"/>
        </w:rPr>
        <w:t>_RAW;</w:t>
      </w:r>
    </w:p>
    <w:p w14:paraId="46DCD81F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</w:p>
    <w:p w14:paraId="215BF082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</w:p>
    <w:p w14:paraId="5F267D7F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SELECT </w:t>
      </w:r>
    </w:p>
    <w:p w14:paraId="62A95BE8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     RAW_</w:t>
      </w:r>
      <w:proofErr w:type="gramStart"/>
      <w:r w:rsidRPr="00D427E1">
        <w:rPr>
          <w:b/>
          <w:bCs/>
          <w:sz w:val="32"/>
          <w:szCs w:val="32"/>
          <w:u w:val="single"/>
        </w:rPr>
        <w:t>FILE:first</w:t>
      </w:r>
      <w:proofErr w:type="gramEnd"/>
      <w:r w:rsidRPr="00D427E1">
        <w:rPr>
          <w:b/>
          <w:bCs/>
          <w:sz w:val="32"/>
          <w:szCs w:val="32"/>
          <w:u w:val="single"/>
        </w:rPr>
        <w:t>_name::STRING as first_name,</w:t>
      </w:r>
    </w:p>
    <w:p w14:paraId="1637CD44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     array_</w:t>
      </w:r>
      <w:proofErr w:type="gramStart"/>
      <w:r w:rsidRPr="00D427E1">
        <w:rPr>
          <w:b/>
          <w:bCs/>
          <w:sz w:val="32"/>
          <w:szCs w:val="32"/>
          <w:u w:val="single"/>
        </w:rPr>
        <w:t>size(</w:t>
      </w:r>
      <w:proofErr w:type="gramEnd"/>
      <w:r w:rsidRPr="00D427E1">
        <w:rPr>
          <w:b/>
          <w:bCs/>
          <w:sz w:val="32"/>
          <w:szCs w:val="32"/>
          <w:u w:val="single"/>
        </w:rPr>
        <w:t>RAW_FILE:spoken_languages) as spoken_languages</w:t>
      </w:r>
    </w:p>
    <w:p w14:paraId="75CA7873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>FROM OUR_FIRST_</w:t>
      </w:r>
      <w:proofErr w:type="gramStart"/>
      <w:r w:rsidRPr="00D427E1">
        <w:rPr>
          <w:b/>
          <w:bCs/>
          <w:sz w:val="32"/>
          <w:szCs w:val="32"/>
          <w:u w:val="single"/>
        </w:rPr>
        <w:t>DB.PUBLIC.JSON</w:t>
      </w:r>
      <w:proofErr w:type="gramEnd"/>
      <w:r w:rsidRPr="00D427E1">
        <w:rPr>
          <w:b/>
          <w:bCs/>
          <w:sz w:val="32"/>
          <w:szCs w:val="32"/>
          <w:u w:val="single"/>
        </w:rPr>
        <w:t>_RAW;</w:t>
      </w:r>
    </w:p>
    <w:p w14:paraId="737BD04E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</w:p>
    <w:p w14:paraId="6FF33C57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</w:p>
    <w:p w14:paraId="615EC71F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</w:p>
    <w:p w14:paraId="0C09D14C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SELECT </w:t>
      </w:r>
    </w:p>
    <w:p w14:paraId="6FAF0CB3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427E1">
        <w:rPr>
          <w:b/>
          <w:bCs/>
          <w:sz w:val="32"/>
          <w:szCs w:val="32"/>
          <w:u w:val="single"/>
        </w:rPr>
        <w:t>FILE:spoken</w:t>
      </w:r>
      <w:proofErr w:type="gramEnd"/>
      <w:r w:rsidRPr="00D427E1">
        <w:rPr>
          <w:b/>
          <w:bCs/>
          <w:sz w:val="32"/>
          <w:szCs w:val="32"/>
          <w:u w:val="single"/>
        </w:rPr>
        <w:t>_languages[0] as First_language</w:t>
      </w:r>
    </w:p>
    <w:p w14:paraId="298722CB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>FROM OUR_FIRST_</w:t>
      </w:r>
      <w:proofErr w:type="gramStart"/>
      <w:r w:rsidRPr="00D427E1">
        <w:rPr>
          <w:b/>
          <w:bCs/>
          <w:sz w:val="32"/>
          <w:szCs w:val="32"/>
          <w:u w:val="single"/>
        </w:rPr>
        <w:t>DB.PUBLIC.JSON</w:t>
      </w:r>
      <w:proofErr w:type="gramEnd"/>
      <w:r w:rsidRPr="00D427E1">
        <w:rPr>
          <w:b/>
          <w:bCs/>
          <w:sz w:val="32"/>
          <w:szCs w:val="32"/>
          <w:u w:val="single"/>
        </w:rPr>
        <w:t>_RAW;</w:t>
      </w:r>
    </w:p>
    <w:p w14:paraId="404E91A6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</w:p>
    <w:p w14:paraId="21366739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</w:p>
    <w:p w14:paraId="3F22A7FC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SELECT </w:t>
      </w:r>
    </w:p>
    <w:p w14:paraId="2F9343D1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427E1">
        <w:rPr>
          <w:b/>
          <w:bCs/>
          <w:sz w:val="32"/>
          <w:szCs w:val="32"/>
          <w:u w:val="single"/>
        </w:rPr>
        <w:t>FILE:first</w:t>
      </w:r>
      <w:proofErr w:type="gramEnd"/>
      <w:r w:rsidRPr="00D427E1">
        <w:rPr>
          <w:b/>
          <w:bCs/>
          <w:sz w:val="32"/>
          <w:szCs w:val="32"/>
          <w:u w:val="single"/>
        </w:rPr>
        <w:t>_name::STRING as first_name,</w:t>
      </w:r>
    </w:p>
    <w:p w14:paraId="3F9D7787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427E1">
        <w:rPr>
          <w:b/>
          <w:bCs/>
          <w:sz w:val="32"/>
          <w:szCs w:val="32"/>
          <w:u w:val="single"/>
        </w:rPr>
        <w:t>FILE:spoken</w:t>
      </w:r>
      <w:proofErr w:type="gramEnd"/>
      <w:r w:rsidRPr="00D427E1">
        <w:rPr>
          <w:b/>
          <w:bCs/>
          <w:sz w:val="32"/>
          <w:szCs w:val="32"/>
          <w:u w:val="single"/>
        </w:rPr>
        <w:t>_languages[0] as First_language</w:t>
      </w:r>
    </w:p>
    <w:p w14:paraId="16FF3E47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>FROM OUR_FIRST_</w:t>
      </w:r>
      <w:proofErr w:type="gramStart"/>
      <w:r w:rsidRPr="00D427E1">
        <w:rPr>
          <w:b/>
          <w:bCs/>
          <w:sz w:val="32"/>
          <w:szCs w:val="32"/>
          <w:u w:val="single"/>
        </w:rPr>
        <w:t>DB.PUBLIC.JSON</w:t>
      </w:r>
      <w:proofErr w:type="gramEnd"/>
      <w:r w:rsidRPr="00D427E1">
        <w:rPr>
          <w:b/>
          <w:bCs/>
          <w:sz w:val="32"/>
          <w:szCs w:val="32"/>
          <w:u w:val="single"/>
        </w:rPr>
        <w:t>_RAW;</w:t>
      </w:r>
    </w:p>
    <w:p w14:paraId="5904E12A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</w:p>
    <w:p w14:paraId="2B3EEB04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</w:p>
    <w:p w14:paraId="27CABB5E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SELECT </w:t>
      </w:r>
    </w:p>
    <w:p w14:paraId="2782C07E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427E1">
        <w:rPr>
          <w:b/>
          <w:bCs/>
          <w:sz w:val="32"/>
          <w:szCs w:val="32"/>
          <w:u w:val="single"/>
        </w:rPr>
        <w:t>FILE:first</w:t>
      </w:r>
      <w:proofErr w:type="gramEnd"/>
      <w:r w:rsidRPr="00D427E1">
        <w:rPr>
          <w:b/>
          <w:bCs/>
          <w:sz w:val="32"/>
          <w:szCs w:val="32"/>
          <w:u w:val="single"/>
        </w:rPr>
        <w:t>_name::STRING as First_name,</w:t>
      </w:r>
    </w:p>
    <w:p w14:paraId="5E1F7637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427E1">
        <w:rPr>
          <w:b/>
          <w:bCs/>
          <w:sz w:val="32"/>
          <w:szCs w:val="32"/>
          <w:u w:val="single"/>
        </w:rPr>
        <w:t>FILE:spoken</w:t>
      </w:r>
      <w:proofErr w:type="gramEnd"/>
      <w:r w:rsidRPr="00D427E1">
        <w:rPr>
          <w:b/>
          <w:bCs/>
          <w:sz w:val="32"/>
          <w:szCs w:val="32"/>
          <w:u w:val="single"/>
        </w:rPr>
        <w:t>_languages[0].language::STRING as First_language,</w:t>
      </w:r>
    </w:p>
    <w:p w14:paraId="78071104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427E1">
        <w:rPr>
          <w:b/>
          <w:bCs/>
          <w:sz w:val="32"/>
          <w:szCs w:val="32"/>
          <w:u w:val="single"/>
        </w:rPr>
        <w:t>FILE:spoken</w:t>
      </w:r>
      <w:proofErr w:type="gramEnd"/>
      <w:r w:rsidRPr="00D427E1">
        <w:rPr>
          <w:b/>
          <w:bCs/>
          <w:sz w:val="32"/>
          <w:szCs w:val="32"/>
          <w:u w:val="single"/>
        </w:rPr>
        <w:t>_languages[0].level::STRING as Level_spoken</w:t>
      </w:r>
    </w:p>
    <w:p w14:paraId="4224BC04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>FROM OUR_FIRST_</w:t>
      </w:r>
      <w:proofErr w:type="gramStart"/>
      <w:r w:rsidRPr="00D427E1">
        <w:rPr>
          <w:b/>
          <w:bCs/>
          <w:sz w:val="32"/>
          <w:szCs w:val="32"/>
          <w:u w:val="single"/>
        </w:rPr>
        <w:t>DB.PUBLIC.JSON</w:t>
      </w:r>
      <w:proofErr w:type="gramEnd"/>
      <w:r w:rsidRPr="00D427E1">
        <w:rPr>
          <w:b/>
          <w:bCs/>
          <w:sz w:val="32"/>
          <w:szCs w:val="32"/>
          <w:u w:val="single"/>
        </w:rPr>
        <w:t>_RAW;</w:t>
      </w:r>
    </w:p>
    <w:p w14:paraId="164DBF25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</w:p>
    <w:p w14:paraId="3FAAB22D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</w:p>
    <w:p w14:paraId="128249FB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</w:p>
    <w:p w14:paraId="2B5CEFA9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</w:p>
    <w:p w14:paraId="2762F931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lastRenderedPageBreak/>
        <w:t xml:space="preserve">SELECT </w:t>
      </w:r>
    </w:p>
    <w:p w14:paraId="1AFE9BA1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427E1">
        <w:rPr>
          <w:b/>
          <w:bCs/>
          <w:sz w:val="32"/>
          <w:szCs w:val="32"/>
          <w:u w:val="single"/>
        </w:rPr>
        <w:t>FILE:id::</w:t>
      </w:r>
      <w:proofErr w:type="gramEnd"/>
      <w:r w:rsidRPr="00D427E1">
        <w:rPr>
          <w:b/>
          <w:bCs/>
          <w:sz w:val="32"/>
          <w:szCs w:val="32"/>
          <w:u w:val="single"/>
        </w:rPr>
        <w:t>int as id,</w:t>
      </w:r>
    </w:p>
    <w:p w14:paraId="34A52643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427E1">
        <w:rPr>
          <w:b/>
          <w:bCs/>
          <w:sz w:val="32"/>
          <w:szCs w:val="32"/>
          <w:u w:val="single"/>
        </w:rPr>
        <w:t>FILE:first</w:t>
      </w:r>
      <w:proofErr w:type="gramEnd"/>
      <w:r w:rsidRPr="00D427E1">
        <w:rPr>
          <w:b/>
          <w:bCs/>
          <w:sz w:val="32"/>
          <w:szCs w:val="32"/>
          <w:u w:val="single"/>
        </w:rPr>
        <w:t>_name::STRING as First_name,</w:t>
      </w:r>
    </w:p>
    <w:p w14:paraId="3EB9A9B6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427E1">
        <w:rPr>
          <w:b/>
          <w:bCs/>
          <w:sz w:val="32"/>
          <w:szCs w:val="32"/>
          <w:u w:val="single"/>
        </w:rPr>
        <w:t>FILE:spoken</w:t>
      </w:r>
      <w:proofErr w:type="gramEnd"/>
      <w:r w:rsidRPr="00D427E1">
        <w:rPr>
          <w:b/>
          <w:bCs/>
          <w:sz w:val="32"/>
          <w:szCs w:val="32"/>
          <w:u w:val="single"/>
        </w:rPr>
        <w:t>_languages[0].language::STRING as First_language,</w:t>
      </w:r>
    </w:p>
    <w:p w14:paraId="73B08EFE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427E1">
        <w:rPr>
          <w:b/>
          <w:bCs/>
          <w:sz w:val="32"/>
          <w:szCs w:val="32"/>
          <w:u w:val="single"/>
        </w:rPr>
        <w:t>FILE:spoken</w:t>
      </w:r>
      <w:proofErr w:type="gramEnd"/>
      <w:r w:rsidRPr="00D427E1">
        <w:rPr>
          <w:b/>
          <w:bCs/>
          <w:sz w:val="32"/>
          <w:szCs w:val="32"/>
          <w:u w:val="single"/>
        </w:rPr>
        <w:t>_languages[0].level::STRING as Level_spoken</w:t>
      </w:r>
    </w:p>
    <w:p w14:paraId="576AAB58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>FROM OUR_FIRST_</w:t>
      </w:r>
      <w:proofErr w:type="gramStart"/>
      <w:r w:rsidRPr="00D427E1">
        <w:rPr>
          <w:b/>
          <w:bCs/>
          <w:sz w:val="32"/>
          <w:szCs w:val="32"/>
          <w:u w:val="single"/>
        </w:rPr>
        <w:t>DB.PUBLIC.JSON</w:t>
      </w:r>
      <w:proofErr w:type="gramEnd"/>
      <w:r w:rsidRPr="00D427E1">
        <w:rPr>
          <w:b/>
          <w:bCs/>
          <w:sz w:val="32"/>
          <w:szCs w:val="32"/>
          <w:u w:val="single"/>
        </w:rPr>
        <w:t>_RAW</w:t>
      </w:r>
    </w:p>
    <w:p w14:paraId="323C3F96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UNION ALL </w:t>
      </w:r>
    </w:p>
    <w:p w14:paraId="4C60378E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SELECT </w:t>
      </w:r>
    </w:p>
    <w:p w14:paraId="2240292A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427E1">
        <w:rPr>
          <w:b/>
          <w:bCs/>
          <w:sz w:val="32"/>
          <w:szCs w:val="32"/>
          <w:u w:val="single"/>
        </w:rPr>
        <w:t>FILE:id::</w:t>
      </w:r>
      <w:proofErr w:type="gramEnd"/>
      <w:r w:rsidRPr="00D427E1">
        <w:rPr>
          <w:b/>
          <w:bCs/>
          <w:sz w:val="32"/>
          <w:szCs w:val="32"/>
          <w:u w:val="single"/>
        </w:rPr>
        <w:t>int as id,</w:t>
      </w:r>
    </w:p>
    <w:p w14:paraId="1277FD4A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427E1">
        <w:rPr>
          <w:b/>
          <w:bCs/>
          <w:sz w:val="32"/>
          <w:szCs w:val="32"/>
          <w:u w:val="single"/>
        </w:rPr>
        <w:t>FILE:first</w:t>
      </w:r>
      <w:proofErr w:type="gramEnd"/>
      <w:r w:rsidRPr="00D427E1">
        <w:rPr>
          <w:b/>
          <w:bCs/>
          <w:sz w:val="32"/>
          <w:szCs w:val="32"/>
          <w:u w:val="single"/>
        </w:rPr>
        <w:t>_name::STRING as First_name,</w:t>
      </w:r>
    </w:p>
    <w:p w14:paraId="203CA8DF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427E1">
        <w:rPr>
          <w:b/>
          <w:bCs/>
          <w:sz w:val="32"/>
          <w:szCs w:val="32"/>
          <w:u w:val="single"/>
        </w:rPr>
        <w:t>FILE:spoken</w:t>
      </w:r>
      <w:proofErr w:type="gramEnd"/>
      <w:r w:rsidRPr="00D427E1">
        <w:rPr>
          <w:b/>
          <w:bCs/>
          <w:sz w:val="32"/>
          <w:szCs w:val="32"/>
          <w:u w:val="single"/>
        </w:rPr>
        <w:t>_languages[1].language::STRING as First_language,</w:t>
      </w:r>
    </w:p>
    <w:p w14:paraId="52273433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427E1">
        <w:rPr>
          <w:b/>
          <w:bCs/>
          <w:sz w:val="32"/>
          <w:szCs w:val="32"/>
          <w:u w:val="single"/>
        </w:rPr>
        <w:t>FILE:spoken</w:t>
      </w:r>
      <w:proofErr w:type="gramEnd"/>
      <w:r w:rsidRPr="00D427E1">
        <w:rPr>
          <w:b/>
          <w:bCs/>
          <w:sz w:val="32"/>
          <w:szCs w:val="32"/>
          <w:u w:val="single"/>
        </w:rPr>
        <w:t>_languages[1].level::STRING as Level_spoken</w:t>
      </w:r>
    </w:p>
    <w:p w14:paraId="450A636A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>FROM OUR_FIRST_</w:t>
      </w:r>
      <w:proofErr w:type="gramStart"/>
      <w:r w:rsidRPr="00D427E1">
        <w:rPr>
          <w:b/>
          <w:bCs/>
          <w:sz w:val="32"/>
          <w:szCs w:val="32"/>
          <w:u w:val="single"/>
        </w:rPr>
        <w:t>DB.PUBLIC.JSON</w:t>
      </w:r>
      <w:proofErr w:type="gramEnd"/>
      <w:r w:rsidRPr="00D427E1">
        <w:rPr>
          <w:b/>
          <w:bCs/>
          <w:sz w:val="32"/>
          <w:szCs w:val="32"/>
          <w:u w:val="single"/>
        </w:rPr>
        <w:t>_RAW</w:t>
      </w:r>
    </w:p>
    <w:p w14:paraId="3A94C003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UNION ALL </w:t>
      </w:r>
    </w:p>
    <w:p w14:paraId="7796F925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SELECT </w:t>
      </w:r>
    </w:p>
    <w:p w14:paraId="75E0FA46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427E1">
        <w:rPr>
          <w:b/>
          <w:bCs/>
          <w:sz w:val="32"/>
          <w:szCs w:val="32"/>
          <w:u w:val="single"/>
        </w:rPr>
        <w:t>FILE:id::</w:t>
      </w:r>
      <w:proofErr w:type="gramEnd"/>
      <w:r w:rsidRPr="00D427E1">
        <w:rPr>
          <w:b/>
          <w:bCs/>
          <w:sz w:val="32"/>
          <w:szCs w:val="32"/>
          <w:u w:val="single"/>
        </w:rPr>
        <w:t>int as id,</w:t>
      </w:r>
    </w:p>
    <w:p w14:paraId="52EE36C1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427E1">
        <w:rPr>
          <w:b/>
          <w:bCs/>
          <w:sz w:val="32"/>
          <w:szCs w:val="32"/>
          <w:u w:val="single"/>
        </w:rPr>
        <w:t>FILE:first</w:t>
      </w:r>
      <w:proofErr w:type="gramEnd"/>
      <w:r w:rsidRPr="00D427E1">
        <w:rPr>
          <w:b/>
          <w:bCs/>
          <w:sz w:val="32"/>
          <w:szCs w:val="32"/>
          <w:u w:val="single"/>
        </w:rPr>
        <w:t>_name::STRING as First_name,</w:t>
      </w:r>
    </w:p>
    <w:p w14:paraId="17B7768A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    RAW_</w:t>
      </w:r>
      <w:proofErr w:type="gramStart"/>
      <w:r w:rsidRPr="00D427E1">
        <w:rPr>
          <w:b/>
          <w:bCs/>
          <w:sz w:val="32"/>
          <w:szCs w:val="32"/>
          <w:u w:val="single"/>
        </w:rPr>
        <w:t>FILE:spoken</w:t>
      </w:r>
      <w:proofErr w:type="gramEnd"/>
      <w:r w:rsidRPr="00D427E1">
        <w:rPr>
          <w:b/>
          <w:bCs/>
          <w:sz w:val="32"/>
          <w:szCs w:val="32"/>
          <w:u w:val="single"/>
        </w:rPr>
        <w:t>_languages[2].language::STRING as First_language,</w:t>
      </w:r>
    </w:p>
    <w:p w14:paraId="744B393D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lastRenderedPageBreak/>
        <w:t xml:space="preserve">    RAW_</w:t>
      </w:r>
      <w:proofErr w:type="gramStart"/>
      <w:r w:rsidRPr="00D427E1">
        <w:rPr>
          <w:b/>
          <w:bCs/>
          <w:sz w:val="32"/>
          <w:szCs w:val="32"/>
          <w:u w:val="single"/>
        </w:rPr>
        <w:t>FILE:spoken</w:t>
      </w:r>
      <w:proofErr w:type="gramEnd"/>
      <w:r w:rsidRPr="00D427E1">
        <w:rPr>
          <w:b/>
          <w:bCs/>
          <w:sz w:val="32"/>
          <w:szCs w:val="32"/>
          <w:u w:val="single"/>
        </w:rPr>
        <w:t>_languages[2].level::STRING as Level_spoken</w:t>
      </w:r>
    </w:p>
    <w:p w14:paraId="04DFC057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>FROM OUR_FIRST_</w:t>
      </w:r>
      <w:proofErr w:type="gramStart"/>
      <w:r w:rsidRPr="00D427E1">
        <w:rPr>
          <w:b/>
          <w:bCs/>
          <w:sz w:val="32"/>
          <w:szCs w:val="32"/>
          <w:u w:val="single"/>
        </w:rPr>
        <w:t>DB.PUBLIC.JSON</w:t>
      </w:r>
      <w:proofErr w:type="gramEnd"/>
      <w:r w:rsidRPr="00D427E1">
        <w:rPr>
          <w:b/>
          <w:bCs/>
          <w:sz w:val="32"/>
          <w:szCs w:val="32"/>
          <w:u w:val="single"/>
        </w:rPr>
        <w:t>_RAW</w:t>
      </w:r>
    </w:p>
    <w:p w14:paraId="16E281BB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>ORDER BY ID;</w:t>
      </w:r>
    </w:p>
    <w:p w14:paraId="0A979849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</w:p>
    <w:p w14:paraId="74B9E895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</w:p>
    <w:p w14:paraId="1B1C8196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</w:p>
    <w:p w14:paraId="2FA408DF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</w:p>
    <w:p w14:paraId="42F52163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>select</w:t>
      </w:r>
    </w:p>
    <w:p w14:paraId="510EACA7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      RAW_</w:t>
      </w:r>
      <w:proofErr w:type="gramStart"/>
      <w:r w:rsidRPr="00D427E1">
        <w:rPr>
          <w:b/>
          <w:bCs/>
          <w:sz w:val="32"/>
          <w:szCs w:val="32"/>
          <w:u w:val="single"/>
        </w:rPr>
        <w:t>FILE:first</w:t>
      </w:r>
      <w:proofErr w:type="gramEnd"/>
      <w:r w:rsidRPr="00D427E1">
        <w:rPr>
          <w:b/>
          <w:bCs/>
          <w:sz w:val="32"/>
          <w:szCs w:val="32"/>
          <w:u w:val="single"/>
        </w:rPr>
        <w:t>_name::STRING as First_name,</w:t>
      </w:r>
    </w:p>
    <w:p w14:paraId="3B026CC4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    f.</w:t>
      </w:r>
      <w:proofErr w:type="gramStart"/>
      <w:r w:rsidRPr="00D427E1">
        <w:rPr>
          <w:b/>
          <w:bCs/>
          <w:sz w:val="32"/>
          <w:szCs w:val="32"/>
          <w:u w:val="single"/>
        </w:rPr>
        <w:t>value:language::</w:t>
      </w:r>
      <w:proofErr w:type="gramEnd"/>
      <w:r w:rsidRPr="00D427E1">
        <w:rPr>
          <w:b/>
          <w:bCs/>
          <w:sz w:val="32"/>
          <w:szCs w:val="32"/>
          <w:u w:val="single"/>
        </w:rPr>
        <w:t>STRING as First_language,</w:t>
      </w:r>
    </w:p>
    <w:p w14:paraId="67137CD5" w14:textId="77777777" w:rsidR="00D427E1" w:rsidRPr="00D427E1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 xml:space="preserve">   f.</w:t>
      </w:r>
      <w:proofErr w:type="gramStart"/>
      <w:r w:rsidRPr="00D427E1">
        <w:rPr>
          <w:b/>
          <w:bCs/>
          <w:sz w:val="32"/>
          <w:szCs w:val="32"/>
          <w:u w:val="single"/>
        </w:rPr>
        <w:t>value:level::</w:t>
      </w:r>
      <w:proofErr w:type="gramEnd"/>
      <w:r w:rsidRPr="00D427E1">
        <w:rPr>
          <w:b/>
          <w:bCs/>
          <w:sz w:val="32"/>
          <w:szCs w:val="32"/>
          <w:u w:val="single"/>
        </w:rPr>
        <w:t>STRING as Level_spoken</w:t>
      </w:r>
    </w:p>
    <w:p w14:paraId="235E53AF" w14:textId="71A8EB37" w:rsidR="00D427E1" w:rsidRPr="00D27F57" w:rsidRDefault="00D427E1" w:rsidP="00D427E1">
      <w:pPr>
        <w:rPr>
          <w:b/>
          <w:bCs/>
          <w:sz w:val="32"/>
          <w:szCs w:val="32"/>
          <w:u w:val="single"/>
        </w:rPr>
      </w:pPr>
      <w:r w:rsidRPr="00D427E1">
        <w:rPr>
          <w:b/>
          <w:bCs/>
          <w:sz w:val="32"/>
          <w:szCs w:val="32"/>
          <w:u w:val="single"/>
        </w:rPr>
        <w:t>from OUR_FIRST_</w:t>
      </w:r>
      <w:proofErr w:type="gramStart"/>
      <w:r w:rsidRPr="00D427E1">
        <w:rPr>
          <w:b/>
          <w:bCs/>
          <w:sz w:val="32"/>
          <w:szCs w:val="32"/>
          <w:u w:val="single"/>
        </w:rPr>
        <w:t>DB.PUBLIC.JSON</w:t>
      </w:r>
      <w:proofErr w:type="gramEnd"/>
      <w:r w:rsidRPr="00D427E1">
        <w:rPr>
          <w:b/>
          <w:bCs/>
          <w:sz w:val="32"/>
          <w:szCs w:val="32"/>
          <w:u w:val="single"/>
        </w:rPr>
        <w:t>_RAW, table(flatten(RAW_FILE:spoken_languages)) f;</w:t>
      </w:r>
    </w:p>
    <w:p w14:paraId="025B5A8C" w14:textId="77777777" w:rsidR="00D27F57" w:rsidRDefault="00D27F57" w:rsidP="00721020">
      <w:pPr>
        <w:rPr>
          <w:b/>
          <w:bCs/>
          <w:sz w:val="32"/>
          <w:szCs w:val="32"/>
          <w:u w:val="single"/>
        </w:rPr>
      </w:pPr>
    </w:p>
    <w:p w14:paraId="27D6660C" w14:textId="5E192C17" w:rsidR="00721020" w:rsidRDefault="00F641AC" w:rsidP="00721020">
      <w:pPr>
        <w:rPr>
          <w:b/>
          <w:bCs/>
          <w:sz w:val="32"/>
          <w:szCs w:val="32"/>
          <w:u w:val="single"/>
        </w:rPr>
      </w:pPr>
      <w:r w:rsidRPr="00F641AC">
        <w:rPr>
          <w:b/>
          <w:bCs/>
          <w:sz w:val="32"/>
          <w:szCs w:val="32"/>
          <w:highlight w:val="yellow"/>
          <w:u w:val="single"/>
        </w:rPr>
        <w:t>INSERT FINAL DATA</w:t>
      </w:r>
    </w:p>
    <w:p w14:paraId="1812023A" w14:textId="77777777" w:rsidR="00F641AC" w:rsidRPr="00F641AC" w:rsidRDefault="00F641AC" w:rsidP="00F641AC">
      <w:pPr>
        <w:rPr>
          <w:b/>
          <w:bCs/>
          <w:sz w:val="32"/>
          <w:szCs w:val="32"/>
          <w:u w:val="single"/>
        </w:rPr>
      </w:pPr>
      <w:r w:rsidRPr="00F641AC">
        <w:rPr>
          <w:b/>
          <w:bCs/>
          <w:sz w:val="32"/>
          <w:szCs w:val="32"/>
          <w:u w:val="single"/>
        </w:rPr>
        <w:t>// Option 1: CREATE TABLE AS</w:t>
      </w:r>
    </w:p>
    <w:p w14:paraId="05EC1808" w14:textId="77777777" w:rsidR="00F641AC" w:rsidRPr="00F641AC" w:rsidRDefault="00F641AC" w:rsidP="00F641AC">
      <w:pPr>
        <w:rPr>
          <w:b/>
          <w:bCs/>
          <w:sz w:val="32"/>
          <w:szCs w:val="32"/>
          <w:u w:val="single"/>
        </w:rPr>
      </w:pPr>
    </w:p>
    <w:p w14:paraId="4D629DC8" w14:textId="77777777" w:rsidR="00F641AC" w:rsidRPr="00F641AC" w:rsidRDefault="00F641AC" w:rsidP="00F641AC">
      <w:pPr>
        <w:rPr>
          <w:b/>
          <w:bCs/>
          <w:sz w:val="32"/>
          <w:szCs w:val="32"/>
          <w:u w:val="single"/>
        </w:rPr>
      </w:pPr>
      <w:r w:rsidRPr="00F641AC">
        <w:rPr>
          <w:b/>
          <w:bCs/>
          <w:sz w:val="32"/>
          <w:szCs w:val="32"/>
          <w:u w:val="single"/>
        </w:rPr>
        <w:t>CREATE OR REPLACE TABLE Languages AS</w:t>
      </w:r>
    </w:p>
    <w:p w14:paraId="5B4BE84F" w14:textId="77777777" w:rsidR="00F641AC" w:rsidRPr="00F641AC" w:rsidRDefault="00F641AC" w:rsidP="00F641AC">
      <w:pPr>
        <w:rPr>
          <w:b/>
          <w:bCs/>
          <w:sz w:val="32"/>
          <w:szCs w:val="32"/>
          <w:u w:val="single"/>
        </w:rPr>
      </w:pPr>
      <w:r w:rsidRPr="00F641AC">
        <w:rPr>
          <w:b/>
          <w:bCs/>
          <w:sz w:val="32"/>
          <w:szCs w:val="32"/>
          <w:u w:val="single"/>
        </w:rPr>
        <w:t>select</w:t>
      </w:r>
    </w:p>
    <w:p w14:paraId="0A1BF2B3" w14:textId="77777777" w:rsidR="00F641AC" w:rsidRPr="00F641AC" w:rsidRDefault="00F641AC" w:rsidP="00F641AC">
      <w:pPr>
        <w:rPr>
          <w:b/>
          <w:bCs/>
          <w:sz w:val="32"/>
          <w:szCs w:val="32"/>
          <w:u w:val="single"/>
        </w:rPr>
      </w:pPr>
      <w:r w:rsidRPr="00F641AC">
        <w:rPr>
          <w:b/>
          <w:bCs/>
          <w:sz w:val="32"/>
          <w:szCs w:val="32"/>
          <w:u w:val="single"/>
        </w:rPr>
        <w:t xml:space="preserve">      RAW_</w:t>
      </w:r>
      <w:proofErr w:type="gramStart"/>
      <w:r w:rsidRPr="00F641AC">
        <w:rPr>
          <w:b/>
          <w:bCs/>
          <w:sz w:val="32"/>
          <w:szCs w:val="32"/>
          <w:u w:val="single"/>
        </w:rPr>
        <w:t>FILE:first</w:t>
      </w:r>
      <w:proofErr w:type="gramEnd"/>
      <w:r w:rsidRPr="00F641AC">
        <w:rPr>
          <w:b/>
          <w:bCs/>
          <w:sz w:val="32"/>
          <w:szCs w:val="32"/>
          <w:u w:val="single"/>
        </w:rPr>
        <w:t>_name::STRING as First_name,</w:t>
      </w:r>
    </w:p>
    <w:p w14:paraId="6D3A61E4" w14:textId="77777777" w:rsidR="00F641AC" w:rsidRPr="00F641AC" w:rsidRDefault="00F641AC" w:rsidP="00F641AC">
      <w:pPr>
        <w:rPr>
          <w:b/>
          <w:bCs/>
          <w:sz w:val="32"/>
          <w:szCs w:val="32"/>
          <w:u w:val="single"/>
        </w:rPr>
      </w:pPr>
      <w:r w:rsidRPr="00F641AC">
        <w:rPr>
          <w:b/>
          <w:bCs/>
          <w:sz w:val="32"/>
          <w:szCs w:val="32"/>
          <w:u w:val="single"/>
        </w:rPr>
        <w:t xml:space="preserve">    f.</w:t>
      </w:r>
      <w:proofErr w:type="gramStart"/>
      <w:r w:rsidRPr="00F641AC">
        <w:rPr>
          <w:b/>
          <w:bCs/>
          <w:sz w:val="32"/>
          <w:szCs w:val="32"/>
          <w:u w:val="single"/>
        </w:rPr>
        <w:t>value:language::</w:t>
      </w:r>
      <w:proofErr w:type="gramEnd"/>
      <w:r w:rsidRPr="00F641AC">
        <w:rPr>
          <w:b/>
          <w:bCs/>
          <w:sz w:val="32"/>
          <w:szCs w:val="32"/>
          <w:u w:val="single"/>
        </w:rPr>
        <w:t>STRING as First_language,</w:t>
      </w:r>
    </w:p>
    <w:p w14:paraId="73CA4FC0" w14:textId="77777777" w:rsidR="00F641AC" w:rsidRPr="00F641AC" w:rsidRDefault="00F641AC" w:rsidP="00F641AC">
      <w:pPr>
        <w:rPr>
          <w:b/>
          <w:bCs/>
          <w:sz w:val="32"/>
          <w:szCs w:val="32"/>
          <w:u w:val="single"/>
        </w:rPr>
      </w:pPr>
      <w:r w:rsidRPr="00F641AC">
        <w:rPr>
          <w:b/>
          <w:bCs/>
          <w:sz w:val="32"/>
          <w:szCs w:val="32"/>
          <w:u w:val="single"/>
        </w:rPr>
        <w:t xml:space="preserve">   f.</w:t>
      </w:r>
      <w:proofErr w:type="gramStart"/>
      <w:r w:rsidRPr="00F641AC">
        <w:rPr>
          <w:b/>
          <w:bCs/>
          <w:sz w:val="32"/>
          <w:szCs w:val="32"/>
          <w:u w:val="single"/>
        </w:rPr>
        <w:t>value:level::</w:t>
      </w:r>
      <w:proofErr w:type="gramEnd"/>
      <w:r w:rsidRPr="00F641AC">
        <w:rPr>
          <w:b/>
          <w:bCs/>
          <w:sz w:val="32"/>
          <w:szCs w:val="32"/>
          <w:u w:val="single"/>
        </w:rPr>
        <w:t>STRING as Level_spoken</w:t>
      </w:r>
    </w:p>
    <w:p w14:paraId="3362768E" w14:textId="77777777" w:rsidR="00F641AC" w:rsidRPr="00F641AC" w:rsidRDefault="00F641AC" w:rsidP="00F641AC">
      <w:pPr>
        <w:rPr>
          <w:b/>
          <w:bCs/>
          <w:sz w:val="32"/>
          <w:szCs w:val="32"/>
          <w:u w:val="single"/>
        </w:rPr>
      </w:pPr>
      <w:r w:rsidRPr="00F641AC">
        <w:rPr>
          <w:b/>
          <w:bCs/>
          <w:sz w:val="32"/>
          <w:szCs w:val="32"/>
          <w:u w:val="single"/>
        </w:rPr>
        <w:lastRenderedPageBreak/>
        <w:t>from OUR_FIRST_</w:t>
      </w:r>
      <w:proofErr w:type="gramStart"/>
      <w:r w:rsidRPr="00F641AC">
        <w:rPr>
          <w:b/>
          <w:bCs/>
          <w:sz w:val="32"/>
          <w:szCs w:val="32"/>
          <w:u w:val="single"/>
        </w:rPr>
        <w:t>DB.PUBLIC.JSON</w:t>
      </w:r>
      <w:proofErr w:type="gramEnd"/>
      <w:r w:rsidRPr="00F641AC">
        <w:rPr>
          <w:b/>
          <w:bCs/>
          <w:sz w:val="32"/>
          <w:szCs w:val="32"/>
          <w:u w:val="single"/>
        </w:rPr>
        <w:t>_RAW, table(flatten(RAW_FILE:spoken_languages)) f;</w:t>
      </w:r>
    </w:p>
    <w:p w14:paraId="636AFE86" w14:textId="77777777" w:rsidR="00F641AC" w:rsidRPr="00F641AC" w:rsidRDefault="00F641AC" w:rsidP="00F641AC">
      <w:pPr>
        <w:rPr>
          <w:b/>
          <w:bCs/>
          <w:sz w:val="32"/>
          <w:szCs w:val="32"/>
          <w:u w:val="single"/>
        </w:rPr>
      </w:pPr>
    </w:p>
    <w:p w14:paraId="1AB34BD3" w14:textId="77777777" w:rsidR="00F641AC" w:rsidRPr="00F641AC" w:rsidRDefault="00F641AC" w:rsidP="00F641AC">
      <w:pPr>
        <w:rPr>
          <w:b/>
          <w:bCs/>
          <w:sz w:val="32"/>
          <w:szCs w:val="32"/>
          <w:u w:val="single"/>
        </w:rPr>
      </w:pPr>
      <w:r w:rsidRPr="00F641AC">
        <w:rPr>
          <w:b/>
          <w:bCs/>
          <w:sz w:val="32"/>
          <w:szCs w:val="32"/>
          <w:u w:val="single"/>
        </w:rPr>
        <w:t>SELECT * FROM Languages;</w:t>
      </w:r>
    </w:p>
    <w:p w14:paraId="6B709BC4" w14:textId="77777777" w:rsidR="00F641AC" w:rsidRPr="00F641AC" w:rsidRDefault="00F641AC" w:rsidP="00F641AC">
      <w:pPr>
        <w:rPr>
          <w:b/>
          <w:bCs/>
          <w:sz w:val="32"/>
          <w:szCs w:val="32"/>
          <w:u w:val="single"/>
        </w:rPr>
      </w:pPr>
    </w:p>
    <w:p w14:paraId="5A149E4B" w14:textId="77777777" w:rsidR="00F641AC" w:rsidRPr="00F641AC" w:rsidRDefault="00F641AC" w:rsidP="00F641AC">
      <w:pPr>
        <w:rPr>
          <w:b/>
          <w:bCs/>
          <w:sz w:val="32"/>
          <w:szCs w:val="32"/>
          <w:u w:val="single"/>
        </w:rPr>
      </w:pPr>
      <w:r w:rsidRPr="00F641AC">
        <w:rPr>
          <w:b/>
          <w:bCs/>
          <w:sz w:val="32"/>
          <w:szCs w:val="32"/>
          <w:u w:val="single"/>
        </w:rPr>
        <w:t>truncate table languages;</w:t>
      </w:r>
    </w:p>
    <w:p w14:paraId="64099942" w14:textId="77777777" w:rsidR="00F641AC" w:rsidRPr="00F641AC" w:rsidRDefault="00F641AC" w:rsidP="00F641AC">
      <w:pPr>
        <w:rPr>
          <w:b/>
          <w:bCs/>
          <w:sz w:val="32"/>
          <w:szCs w:val="32"/>
          <w:u w:val="single"/>
        </w:rPr>
      </w:pPr>
    </w:p>
    <w:p w14:paraId="5F495609" w14:textId="77777777" w:rsidR="00F641AC" w:rsidRPr="00F641AC" w:rsidRDefault="00F641AC" w:rsidP="00F641AC">
      <w:pPr>
        <w:rPr>
          <w:b/>
          <w:bCs/>
          <w:sz w:val="32"/>
          <w:szCs w:val="32"/>
          <w:u w:val="single"/>
        </w:rPr>
      </w:pPr>
      <w:r w:rsidRPr="00F641AC">
        <w:rPr>
          <w:b/>
          <w:bCs/>
          <w:sz w:val="32"/>
          <w:szCs w:val="32"/>
          <w:u w:val="single"/>
        </w:rPr>
        <w:t>// Option 2: INSERT INTO</w:t>
      </w:r>
    </w:p>
    <w:p w14:paraId="1B76880A" w14:textId="77777777" w:rsidR="00F641AC" w:rsidRPr="00F641AC" w:rsidRDefault="00F641AC" w:rsidP="00F641AC">
      <w:pPr>
        <w:rPr>
          <w:b/>
          <w:bCs/>
          <w:sz w:val="32"/>
          <w:szCs w:val="32"/>
          <w:u w:val="single"/>
        </w:rPr>
      </w:pPr>
    </w:p>
    <w:p w14:paraId="2D4DA945" w14:textId="77777777" w:rsidR="00F641AC" w:rsidRPr="00F641AC" w:rsidRDefault="00F641AC" w:rsidP="00F641AC">
      <w:pPr>
        <w:rPr>
          <w:b/>
          <w:bCs/>
          <w:sz w:val="32"/>
          <w:szCs w:val="32"/>
          <w:u w:val="single"/>
        </w:rPr>
      </w:pPr>
      <w:r w:rsidRPr="00F641AC">
        <w:rPr>
          <w:b/>
          <w:bCs/>
          <w:sz w:val="32"/>
          <w:szCs w:val="32"/>
          <w:u w:val="single"/>
        </w:rPr>
        <w:t>INSERT INTO Languages</w:t>
      </w:r>
    </w:p>
    <w:p w14:paraId="17639A67" w14:textId="77777777" w:rsidR="00F641AC" w:rsidRPr="00F641AC" w:rsidRDefault="00F641AC" w:rsidP="00F641AC">
      <w:pPr>
        <w:rPr>
          <w:b/>
          <w:bCs/>
          <w:sz w:val="32"/>
          <w:szCs w:val="32"/>
          <w:u w:val="single"/>
        </w:rPr>
      </w:pPr>
      <w:r w:rsidRPr="00F641AC">
        <w:rPr>
          <w:b/>
          <w:bCs/>
          <w:sz w:val="32"/>
          <w:szCs w:val="32"/>
          <w:u w:val="single"/>
        </w:rPr>
        <w:t>select</w:t>
      </w:r>
    </w:p>
    <w:p w14:paraId="63272F31" w14:textId="77777777" w:rsidR="00F641AC" w:rsidRPr="00F641AC" w:rsidRDefault="00F641AC" w:rsidP="00F641AC">
      <w:pPr>
        <w:rPr>
          <w:b/>
          <w:bCs/>
          <w:sz w:val="32"/>
          <w:szCs w:val="32"/>
          <w:u w:val="single"/>
        </w:rPr>
      </w:pPr>
      <w:r w:rsidRPr="00F641AC">
        <w:rPr>
          <w:b/>
          <w:bCs/>
          <w:sz w:val="32"/>
          <w:szCs w:val="32"/>
          <w:u w:val="single"/>
        </w:rPr>
        <w:t xml:space="preserve">      RAW_</w:t>
      </w:r>
      <w:proofErr w:type="gramStart"/>
      <w:r w:rsidRPr="00F641AC">
        <w:rPr>
          <w:b/>
          <w:bCs/>
          <w:sz w:val="32"/>
          <w:szCs w:val="32"/>
          <w:u w:val="single"/>
        </w:rPr>
        <w:t>FILE:first</w:t>
      </w:r>
      <w:proofErr w:type="gramEnd"/>
      <w:r w:rsidRPr="00F641AC">
        <w:rPr>
          <w:b/>
          <w:bCs/>
          <w:sz w:val="32"/>
          <w:szCs w:val="32"/>
          <w:u w:val="single"/>
        </w:rPr>
        <w:t>_name::STRING as First_name,</w:t>
      </w:r>
    </w:p>
    <w:p w14:paraId="714A5978" w14:textId="77777777" w:rsidR="00F641AC" w:rsidRPr="00F641AC" w:rsidRDefault="00F641AC" w:rsidP="00F641AC">
      <w:pPr>
        <w:rPr>
          <w:b/>
          <w:bCs/>
          <w:sz w:val="32"/>
          <w:szCs w:val="32"/>
          <w:u w:val="single"/>
        </w:rPr>
      </w:pPr>
      <w:r w:rsidRPr="00F641AC">
        <w:rPr>
          <w:b/>
          <w:bCs/>
          <w:sz w:val="32"/>
          <w:szCs w:val="32"/>
          <w:u w:val="single"/>
        </w:rPr>
        <w:t xml:space="preserve">    f.</w:t>
      </w:r>
      <w:proofErr w:type="gramStart"/>
      <w:r w:rsidRPr="00F641AC">
        <w:rPr>
          <w:b/>
          <w:bCs/>
          <w:sz w:val="32"/>
          <w:szCs w:val="32"/>
          <w:u w:val="single"/>
        </w:rPr>
        <w:t>value:language::</w:t>
      </w:r>
      <w:proofErr w:type="gramEnd"/>
      <w:r w:rsidRPr="00F641AC">
        <w:rPr>
          <w:b/>
          <w:bCs/>
          <w:sz w:val="32"/>
          <w:szCs w:val="32"/>
          <w:u w:val="single"/>
        </w:rPr>
        <w:t>STRING as First_language,</w:t>
      </w:r>
    </w:p>
    <w:p w14:paraId="4C57354C" w14:textId="77777777" w:rsidR="00F641AC" w:rsidRPr="00F641AC" w:rsidRDefault="00F641AC" w:rsidP="00F641AC">
      <w:pPr>
        <w:rPr>
          <w:b/>
          <w:bCs/>
          <w:sz w:val="32"/>
          <w:szCs w:val="32"/>
          <w:u w:val="single"/>
        </w:rPr>
      </w:pPr>
      <w:r w:rsidRPr="00F641AC">
        <w:rPr>
          <w:b/>
          <w:bCs/>
          <w:sz w:val="32"/>
          <w:szCs w:val="32"/>
          <w:u w:val="single"/>
        </w:rPr>
        <w:t xml:space="preserve">   f.</w:t>
      </w:r>
      <w:proofErr w:type="gramStart"/>
      <w:r w:rsidRPr="00F641AC">
        <w:rPr>
          <w:b/>
          <w:bCs/>
          <w:sz w:val="32"/>
          <w:szCs w:val="32"/>
          <w:u w:val="single"/>
        </w:rPr>
        <w:t>value:level::</w:t>
      </w:r>
      <w:proofErr w:type="gramEnd"/>
      <w:r w:rsidRPr="00F641AC">
        <w:rPr>
          <w:b/>
          <w:bCs/>
          <w:sz w:val="32"/>
          <w:szCs w:val="32"/>
          <w:u w:val="single"/>
        </w:rPr>
        <w:t>STRING as Level_spoken</w:t>
      </w:r>
    </w:p>
    <w:p w14:paraId="48A4833E" w14:textId="77777777" w:rsidR="00F641AC" w:rsidRPr="00F641AC" w:rsidRDefault="00F641AC" w:rsidP="00F641AC">
      <w:pPr>
        <w:rPr>
          <w:b/>
          <w:bCs/>
          <w:sz w:val="32"/>
          <w:szCs w:val="32"/>
          <w:u w:val="single"/>
        </w:rPr>
      </w:pPr>
      <w:r w:rsidRPr="00F641AC">
        <w:rPr>
          <w:b/>
          <w:bCs/>
          <w:sz w:val="32"/>
          <w:szCs w:val="32"/>
          <w:u w:val="single"/>
        </w:rPr>
        <w:t>from OUR_FIRST_</w:t>
      </w:r>
      <w:proofErr w:type="gramStart"/>
      <w:r w:rsidRPr="00F641AC">
        <w:rPr>
          <w:b/>
          <w:bCs/>
          <w:sz w:val="32"/>
          <w:szCs w:val="32"/>
          <w:u w:val="single"/>
        </w:rPr>
        <w:t>DB.PUBLIC.JSON</w:t>
      </w:r>
      <w:proofErr w:type="gramEnd"/>
      <w:r w:rsidRPr="00F641AC">
        <w:rPr>
          <w:b/>
          <w:bCs/>
          <w:sz w:val="32"/>
          <w:szCs w:val="32"/>
          <w:u w:val="single"/>
        </w:rPr>
        <w:t>_RAW, table(flatten(RAW_FILE:spoken_languages)) f;</w:t>
      </w:r>
    </w:p>
    <w:p w14:paraId="6A4BCB2C" w14:textId="77777777" w:rsidR="00F641AC" w:rsidRPr="00F641AC" w:rsidRDefault="00F641AC" w:rsidP="00F641AC">
      <w:pPr>
        <w:rPr>
          <w:b/>
          <w:bCs/>
          <w:sz w:val="32"/>
          <w:szCs w:val="32"/>
          <w:u w:val="single"/>
        </w:rPr>
      </w:pPr>
    </w:p>
    <w:p w14:paraId="78BE352B" w14:textId="77777777" w:rsidR="00F641AC" w:rsidRPr="00F641AC" w:rsidRDefault="00F641AC" w:rsidP="00F641AC">
      <w:pPr>
        <w:rPr>
          <w:b/>
          <w:bCs/>
          <w:sz w:val="32"/>
          <w:szCs w:val="32"/>
          <w:u w:val="single"/>
        </w:rPr>
      </w:pPr>
    </w:p>
    <w:p w14:paraId="27FA4728" w14:textId="340A98D3" w:rsidR="00F641AC" w:rsidRDefault="00F641AC" w:rsidP="00F641AC">
      <w:pPr>
        <w:rPr>
          <w:b/>
          <w:bCs/>
          <w:sz w:val="32"/>
          <w:szCs w:val="32"/>
          <w:u w:val="single"/>
        </w:rPr>
      </w:pPr>
      <w:r w:rsidRPr="00F641AC">
        <w:rPr>
          <w:b/>
          <w:bCs/>
          <w:sz w:val="32"/>
          <w:szCs w:val="32"/>
          <w:u w:val="single"/>
        </w:rPr>
        <w:t>SELECT * FROM Languages;</w:t>
      </w:r>
    </w:p>
    <w:p w14:paraId="1EB9202E" w14:textId="77777777" w:rsidR="00C3635A" w:rsidRDefault="00C3635A" w:rsidP="00F641AC">
      <w:pPr>
        <w:rPr>
          <w:b/>
          <w:bCs/>
          <w:sz w:val="32"/>
          <w:szCs w:val="32"/>
          <w:u w:val="single"/>
        </w:rPr>
      </w:pPr>
    </w:p>
    <w:p w14:paraId="0876DBB0" w14:textId="3E8DAB8A" w:rsidR="00C3635A" w:rsidRDefault="00C3635A" w:rsidP="00F641AC">
      <w:pPr>
        <w:rPr>
          <w:b/>
          <w:bCs/>
          <w:sz w:val="32"/>
          <w:szCs w:val="32"/>
          <w:u w:val="single"/>
        </w:rPr>
      </w:pPr>
      <w:r w:rsidRPr="00C3635A">
        <w:rPr>
          <w:b/>
          <w:bCs/>
          <w:sz w:val="32"/>
          <w:szCs w:val="32"/>
          <w:highlight w:val="yellow"/>
          <w:u w:val="single"/>
        </w:rPr>
        <w:t>QUERING PARQUET DATA</w:t>
      </w:r>
    </w:p>
    <w:p w14:paraId="599FBFA9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</w:p>
    <w:p w14:paraId="6088A86F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 xml:space="preserve">    // Create file format and stage object</w:t>
      </w:r>
    </w:p>
    <w:p w14:paraId="75B295B2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lastRenderedPageBreak/>
        <w:t xml:space="preserve">    </w:t>
      </w:r>
    </w:p>
    <w:p w14:paraId="5F25B2AA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CREATE OR REPLACE FILE FORMAT MANAGE_</w:t>
      </w:r>
      <w:proofErr w:type="gramStart"/>
      <w:r w:rsidRPr="00FD1D54">
        <w:rPr>
          <w:b/>
          <w:bCs/>
          <w:sz w:val="32"/>
          <w:szCs w:val="32"/>
          <w:u w:val="single"/>
        </w:rPr>
        <w:t>DB.FILE</w:t>
      </w:r>
      <w:proofErr w:type="gramEnd"/>
      <w:r w:rsidRPr="00FD1D54">
        <w:rPr>
          <w:b/>
          <w:bCs/>
          <w:sz w:val="32"/>
          <w:szCs w:val="32"/>
          <w:u w:val="single"/>
        </w:rPr>
        <w:t>_FORMATS.PARQUET_FORMAT</w:t>
      </w:r>
    </w:p>
    <w:p w14:paraId="44441E44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 xml:space="preserve">    TYPE = 'parquet';</w:t>
      </w:r>
    </w:p>
    <w:p w14:paraId="0449EFDF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</w:p>
    <w:p w14:paraId="2383F755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CREATE OR REPLACE STAGE MANAGE_</w:t>
      </w:r>
      <w:proofErr w:type="gramStart"/>
      <w:r w:rsidRPr="00FD1D54">
        <w:rPr>
          <w:b/>
          <w:bCs/>
          <w:sz w:val="32"/>
          <w:szCs w:val="32"/>
          <w:u w:val="single"/>
        </w:rPr>
        <w:t>DB.EXTERNAL</w:t>
      </w:r>
      <w:proofErr w:type="gramEnd"/>
      <w:r w:rsidRPr="00FD1D54">
        <w:rPr>
          <w:b/>
          <w:bCs/>
          <w:sz w:val="32"/>
          <w:szCs w:val="32"/>
          <w:u w:val="single"/>
        </w:rPr>
        <w:t>_STAGES.PARQUETSTAGE</w:t>
      </w:r>
    </w:p>
    <w:p w14:paraId="18B44FFF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 xml:space="preserve">    url = 's3://snowflakeparquetdemo'   </w:t>
      </w:r>
    </w:p>
    <w:p w14:paraId="586DB47D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 xml:space="preserve">    FILE_FORMAT = MANAGE_</w:t>
      </w:r>
      <w:proofErr w:type="gramStart"/>
      <w:r w:rsidRPr="00FD1D54">
        <w:rPr>
          <w:b/>
          <w:bCs/>
          <w:sz w:val="32"/>
          <w:szCs w:val="32"/>
          <w:u w:val="single"/>
        </w:rPr>
        <w:t>DB.FILE</w:t>
      </w:r>
      <w:proofErr w:type="gramEnd"/>
      <w:r w:rsidRPr="00FD1D54">
        <w:rPr>
          <w:b/>
          <w:bCs/>
          <w:sz w:val="32"/>
          <w:szCs w:val="32"/>
          <w:u w:val="single"/>
        </w:rPr>
        <w:t>_FORMATS.PARQUET_FORMAT;</w:t>
      </w:r>
    </w:p>
    <w:p w14:paraId="03B20ADD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 xml:space="preserve">    </w:t>
      </w:r>
    </w:p>
    <w:p w14:paraId="60575F87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 xml:space="preserve">    </w:t>
      </w:r>
    </w:p>
    <w:p w14:paraId="12F8B46F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 xml:space="preserve">    // Preview the data</w:t>
      </w:r>
    </w:p>
    <w:p w14:paraId="6A2EB97F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 xml:space="preserve">    </w:t>
      </w:r>
    </w:p>
    <w:p w14:paraId="1D8F3FAA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proofErr w:type="gramStart"/>
      <w:r w:rsidRPr="00FD1D54">
        <w:rPr>
          <w:b/>
          <w:bCs/>
          <w:sz w:val="32"/>
          <w:szCs w:val="32"/>
          <w:u w:val="single"/>
        </w:rPr>
        <w:t>LIST  @</w:t>
      </w:r>
      <w:proofErr w:type="gramEnd"/>
      <w:r w:rsidRPr="00FD1D54">
        <w:rPr>
          <w:b/>
          <w:bCs/>
          <w:sz w:val="32"/>
          <w:szCs w:val="32"/>
          <w:u w:val="single"/>
        </w:rPr>
        <w:t xml:space="preserve">MANAGE_DB.EXTERNAL_STAGES.PARQUETSTAGE;   </w:t>
      </w:r>
    </w:p>
    <w:p w14:paraId="1B8A2045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 xml:space="preserve">    </w:t>
      </w:r>
    </w:p>
    <w:p w14:paraId="1D04C3CC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SELECT * FROM @MANAGE_</w:t>
      </w:r>
      <w:proofErr w:type="gramStart"/>
      <w:r w:rsidRPr="00FD1D54">
        <w:rPr>
          <w:b/>
          <w:bCs/>
          <w:sz w:val="32"/>
          <w:szCs w:val="32"/>
          <w:u w:val="single"/>
        </w:rPr>
        <w:t>DB.EXTERNAL</w:t>
      </w:r>
      <w:proofErr w:type="gramEnd"/>
      <w:r w:rsidRPr="00FD1D54">
        <w:rPr>
          <w:b/>
          <w:bCs/>
          <w:sz w:val="32"/>
          <w:szCs w:val="32"/>
          <w:u w:val="single"/>
        </w:rPr>
        <w:t>_STAGES.PARQUETSTAGE;</w:t>
      </w:r>
    </w:p>
    <w:p w14:paraId="5AD81C95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 xml:space="preserve">    </w:t>
      </w:r>
    </w:p>
    <w:p w14:paraId="2FCD782A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</w:p>
    <w:p w14:paraId="7887BCA5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</w:p>
    <w:p w14:paraId="0A5CFA89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// File format in Queries</w:t>
      </w:r>
    </w:p>
    <w:p w14:paraId="2C03FF29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</w:p>
    <w:p w14:paraId="306093E0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lastRenderedPageBreak/>
        <w:t>CREATE OR REPLACE STAGE MANAGE_</w:t>
      </w:r>
      <w:proofErr w:type="gramStart"/>
      <w:r w:rsidRPr="00FD1D54">
        <w:rPr>
          <w:b/>
          <w:bCs/>
          <w:sz w:val="32"/>
          <w:szCs w:val="32"/>
          <w:u w:val="single"/>
        </w:rPr>
        <w:t>DB.EXTERNAL</w:t>
      </w:r>
      <w:proofErr w:type="gramEnd"/>
      <w:r w:rsidRPr="00FD1D54">
        <w:rPr>
          <w:b/>
          <w:bCs/>
          <w:sz w:val="32"/>
          <w:szCs w:val="32"/>
          <w:u w:val="single"/>
        </w:rPr>
        <w:t>_STAGES.PARQUETSTAGE</w:t>
      </w:r>
    </w:p>
    <w:p w14:paraId="0415B2E6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 xml:space="preserve">    url = 's3://snowflakeparquetdemo</w:t>
      </w:r>
      <w:proofErr w:type="gramStart"/>
      <w:r w:rsidRPr="00FD1D54">
        <w:rPr>
          <w:b/>
          <w:bCs/>
          <w:sz w:val="32"/>
          <w:szCs w:val="32"/>
          <w:u w:val="single"/>
        </w:rPr>
        <w:t>'  ;</w:t>
      </w:r>
      <w:proofErr w:type="gramEnd"/>
    </w:p>
    <w:p w14:paraId="4F7CCFB6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 xml:space="preserve">    </w:t>
      </w:r>
    </w:p>
    <w:p w14:paraId="02394EC4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 xml:space="preserve">SELECT * </w:t>
      </w:r>
    </w:p>
    <w:p w14:paraId="6B8F59EA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FROM @MANAGE_</w:t>
      </w:r>
      <w:proofErr w:type="gramStart"/>
      <w:r w:rsidRPr="00FD1D54">
        <w:rPr>
          <w:b/>
          <w:bCs/>
          <w:sz w:val="32"/>
          <w:szCs w:val="32"/>
          <w:u w:val="single"/>
        </w:rPr>
        <w:t>DB.EXTERNAL</w:t>
      </w:r>
      <w:proofErr w:type="gramEnd"/>
      <w:r w:rsidRPr="00FD1D54">
        <w:rPr>
          <w:b/>
          <w:bCs/>
          <w:sz w:val="32"/>
          <w:szCs w:val="32"/>
          <w:u w:val="single"/>
        </w:rPr>
        <w:t>_STAGES.PARQUETSTAGE</w:t>
      </w:r>
    </w:p>
    <w:p w14:paraId="7579665C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(file_format =&gt; 'MANAGE_</w:t>
      </w:r>
      <w:proofErr w:type="gramStart"/>
      <w:r w:rsidRPr="00FD1D54">
        <w:rPr>
          <w:b/>
          <w:bCs/>
          <w:sz w:val="32"/>
          <w:szCs w:val="32"/>
          <w:u w:val="single"/>
        </w:rPr>
        <w:t>DB.FILE</w:t>
      </w:r>
      <w:proofErr w:type="gramEnd"/>
      <w:r w:rsidRPr="00FD1D54">
        <w:rPr>
          <w:b/>
          <w:bCs/>
          <w:sz w:val="32"/>
          <w:szCs w:val="32"/>
          <w:u w:val="single"/>
        </w:rPr>
        <w:t>_FORMATS.PARQUET_FORMAT');</w:t>
      </w:r>
    </w:p>
    <w:p w14:paraId="4D58CE08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</w:p>
    <w:p w14:paraId="62E4F76C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// Quotes can be omitted in case of the current namespace</w:t>
      </w:r>
    </w:p>
    <w:p w14:paraId="04F4E75E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USE MANAGE_</w:t>
      </w:r>
      <w:proofErr w:type="gramStart"/>
      <w:r w:rsidRPr="00FD1D54">
        <w:rPr>
          <w:b/>
          <w:bCs/>
          <w:sz w:val="32"/>
          <w:szCs w:val="32"/>
          <w:u w:val="single"/>
        </w:rPr>
        <w:t>DB.FILE</w:t>
      </w:r>
      <w:proofErr w:type="gramEnd"/>
      <w:r w:rsidRPr="00FD1D54">
        <w:rPr>
          <w:b/>
          <w:bCs/>
          <w:sz w:val="32"/>
          <w:szCs w:val="32"/>
          <w:u w:val="single"/>
        </w:rPr>
        <w:t>_FORMATS;</w:t>
      </w:r>
    </w:p>
    <w:p w14:paraId="425CC1A9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</w:p>
    <w:p w14:paraId="7B7E594A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 xml:space="preserve">SELECT * </w:t>
      </w:r>
    </w:p>
    <w:p w14:paraId="3934777A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FROM @MANAGE_</w:t>
      </w:r>
      <w:proofErr w:type="gramStart"/>
      <w:r w:rsidRPr="00FD1D54">
        <w:rPr>
          <w:b/>
          <w:bCs/>
          <w:sz w:val="32"/>
          <w:szCs w:val="32"/>
          <w:u w:val="single"/>
        </w:rPr>
        <w:t>DB.EXTERNAL</w:t>
      </w:r>
      <w:proofErr w:type="gramEnd"/>
      <w:r w:rsidRPr="00FD1D54">
        <w:rPr>
          <w:b/>
          <w:bCs/>
          <w:sz w:val="32"/>
          <w:szCs w:val="32"/>
          <w:u w:val="single"/>
        </w:rPr>
        <w:t>_STAGES.PARQUETSTAGE</w:t>
      </w:r>
    </w:p>
    <w:p w14:paraId="2CD84615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(file_format =&gt; MANAGE_</w:t>
      </w:r>
      <w:proofErr w:type="gramStart"/>
      <w:r w:rsidRPr="00FD1D54">
        <w:rPr>
          <w:b/>
          <w:bCs/>
          <w:sz w:val="32"/>
          <w:szCs w:val="32"/>
          <w:u w:val="single"/>
        </w:rPr>
        <w:t>DB.FILE</w:t>
      </w:r>
      <w:proofErr w:type="gramEnd"/>
      <w:r w:rsidRPr="00FD1D54">
        <w:rPr>
          <w:b/>
          <w:bCs/>
          <w:sz w:val="32"/>
          <w:szCs w:val="32"/>
          <w:u w:val="single"/>
        </w:rPr>
        <w:t>_FORMATS.PARQUET_FORMAT);</w:t>
      </w:r>
    </w:p>
    <w:p w14:paraId="00056767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</w:p>
    <w:p w14:paraId="6A5C90BD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</w:p>
    <w:p w14:paraId="7C2996F2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CREATE OR REPLACE STAGE MANAGE_</w:t>
      </w:r>
      <w:proofErr w:type="gramStart"/>
      <w:r w:rsidRPr="00FD1D54">
        <w:rPr>
          <w:b/>
          <w:bCs/>
          <w:sz w:val="32"/>
          <w:szCs w:val="32"/>
          <w:u w:val="single"/>
        </w:rPr>
        <w:t>DB.EXTERNAL</w:t>
      </w:r>
      <w:proofErr w:type="gramEnd"/>
      <w:r w:rsidRPr="00FD1D54">
        <w:rPr>
          <w:b/>
          <w:bCs/>
          <w:sz w:val="32"/>
          <w:szCs w:val="32"/>
          <w:u w:val="single"/>
        </w:rPr>
        <w:t>_STAGES.PARQUETSTAGE</w:t>
      </w:r>
    </w:p>
    <w:p w14:paraId="6290CC61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 xml:space="preserve">    url = 's3://snowflakeparquetdemo'   </w:t>
      </w:r>
    </w:p>
    <w:p w14:paraId="67FD98DA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 xml:space="preserve">    FILE_FORMAT = MANAGE_</w:t>
      </w:r>
      <w:proofErr w:type="gramStart"/>
      <w:r w:rsidRPr="00FD1D54">
        <w:rPr>
          <w:b/>
          <w:bCs/>
          <w:sz w:val="32"/>
          <w:szCs w:val="32"/>
          <w:u w:val="single"/>
        </w:rPr>
        <w:t>DB.FILE</w:t>
      </w:r>
      <w:proofErr w:type="gramEnd"/>
      <w:r w:rsidRPr="00FD1D54">
        <w:rPr>
          <w:b/>
          <w:bCs/>
          <w:sz w:val="32"/>
          <w:szCs w:val="32"/>
          <w:u w:val="single"/>
        </w:rPr>
        <w:t>_FORMATS.PARQUET_FORMAT;</w:t>
      </w:r>
    </w:p>
    <w:p w14:paraId="06DDC774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</w:p>
    <w:p w14:paraId="053961F8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</w:p>
    <w:p w14:paraId="05701CBF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</w:p>
    <w:p w14:paraId="390B80F6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</w:p>
    <w:p w14:paraId="095F3257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 xml:space="preserve">    // Syntax for Querying unstructured data</w:t>
      </w:r>
    </w:p>
    <w:p w14:paraId="241AE655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</w:p>
    <w:p w14:paraId="37032398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 xml:space="preserve">SELECT </w:t>
      </w:r>
    </w:p>
    <w:p w14:paraId="0E795A75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$</w:t>
      </w:r>
      <w:proofErr w:type="gramStart"/>
      <w:r w:rsidRPr="00FD1D54">
        <w:rPr>
          <w:b/>
          <w:bCs/>
          <w:sz w:val="32"/>
          <w:szCs w:val="32"/>
          <w:u w:val="single"/>
        </w:rPr>
        <w:t>1:_</w:t>
      </w:r>
      <w:proofErr w:type="gramEnd"/>
      <w:r w:rsidRPr="00FD1D54">
        <w:rPr>
          <w:b/>
          <w:bCs/>
          <w:sz w:val="32"/>
          <w:szCs w:val="32"/>
          <w:u w:val="single"/>
        </w:rPr>
        <w:t>_index_level_0__,</w:t>
      </w:r>
    </w:p>
    <w:p w14:paraId="609004FB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$1:cat_id,</w:t>
      </w:r>
    </w:p>
    <w:p w14:paraId="101C0028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$</w:t>
      </w:r>
      <w:proofErr w:type="gramStart"/>
      <w:r w:rsidRPr="00FD1D54">
        <w:rPr>
          <w:b/>
          <w:bCs/>
          <w:sz w:val="32"/>
          <w:szCs w:val="32"/>
          <w:u w:val="single"/>
        </w:rPr>
        <w:t>1:date</w:t>
      </w:r>
      <w:proofErr w:type="gramEnd"/>
      <w:r w:rsidRPr="00FD1D54">
        <w:rPr>
          <w:b/>
          <w:bCs/>
          <w:sz w:val="32"/>
          <w:szCs w:val="32"/>
          <w:u w:val="single"/>
        </w:rPr>
        <w:t>,</w:t>
      </w:r>
    </w:p>
    <w:p w14:paraId="1D3EB262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$1:"__index_level_0__",</w:t>
      </w:r>
    </w:p>
    <w:p w14:paraId="094E27C1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$1:"cat_id",</w:t>
      </w:r>
    </w:p>
    <w:p w14:paraId="1657DBE6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$1:"d",</w:t>
      </w:r>
    </w:p>
    <w:p w14:paraId="439BD6A7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$1:"date",</w:t>
      </w:r>
    </w:p>
    <w:p w14:paraId="4C86A52D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$1:"dept_id",</w:t>
      </w:r>
    </w:p>
    <w:p w14:paraId="647B8763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$1:"id",</w:t>
      </w:r>
    </w:p>
    <w:p w14:paraId="7205CB36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$1:"item_id",</w:t>
      </w:r>
    </w:p>
    <w:p w14:paraId="6351C62F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$1:"state_id",</w:t>
      </w:r>
    </w:p>
    <w:p w14:paraId="532CE4BF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$1:"store_id",</w:t>
      </w:r>
    </w:p>
    <w:p w14:paraId="7C504DE6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$1:"value"</w:t>
      </w:r>
    </w:p>
    <w:p w14:paraId="2FC95A94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FROM @MANAGE_</w:t>
      </w:r>
      <w:proofErr w:type="gramStart"/>
      <w:r w:rsidRPr="00FD1D54">
        <w:rPr>
          <w:b/>
          <w:bCs/>
          <w:sz w:val="32"/>
          <w:szCs w:val="32"/>
          <w:u w:val="single"/>
        </w:rPr>
        <w:t>DB.EXTERNAL</w:t>
      </w:r>
      <w:proofErr w:type="gramEnd"/>
      <w:r w:rsidRPr="00FD1D54">
        <w:rPr>
          <w:b/>
          <w:bCs/>
          <w:sz w:val="32"/>
          <w:szCs w:val="32"/>
          <w:u w:val="single"/>
        </w:rPr>
        <w:t>_STAGES.PARQUETSTAGE;</w:t>
      </w:r>
    </w:p>
    <w:p w14:paraId="5AA4BA81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</w:p>
    <w:p w14:paraId="7C93BF6D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</w:p>
    <w:p w14:paraId="4B23AD43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 xml:space="preserve">    // Date conversion</w:t>
      </w:r>
    </w:p>
    <w:p w14:paraId="32BAB623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lastRenderedPageBreak/>
        <w:t xml:space="preserve">    </w:t>
      </w:r>
    </w:p>
    <w:p w14:paraId="3FEA2B8A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SELECT 1;</w:t>
      </w:r>
    </w:p>
    <w:p w14:paraId="15952A46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</w:p>
    <w:p w14:paraId="16836A71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 xml:space="preserve">SELECT </w:t>
      </w:r>
      <w:proofErr w:type="gramStart"/>
      <w:r w:rsidRPr="00FD1D54">
        <w:rPr>
          <w:b/>
          <w:bCs/>
          <w:sz w:val="32"/>
          <w:szCs w:val="32"/>
          <w:u w:val="single"/>
        </w:rPr>
        <w:t>DATE(</w:t>
      </w:r>
      <w:proofErr w:type="gramEnd"/>
      <w:r w:rsidRPr="00FD1D54">
        <w:rPr>
          <w:b/>
          <w:bCs/>
          <w:sz w:val="32"/>
          <w:szCs w:val="32"/>
          <w:u w:val="single"/>
        </w:rPr>
        <w:t>365*60*60*24);</w:t>
      </w:r>
    </w:p>
    <w:p w14:paraId="4A972E91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</w:p>
    <w:p w14:paraId="24E24F63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</w:p>
    <w:p w14:paraId="190C5339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</w:p>
    <w:p w14:paraId="08E16569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 xml:space="preserve">    // Querying with conversions and aliases</w:t>
      </w:r>
    </w:p>
    <w:p w14:paraId="49FC2D5C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 xml:space="preserve">    </w:t>
      </w:r>
    </w:p>
    <w:p w14:paraId="6A64EF72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 xml:space="preserve">SELECT </w:t>
      </w:r>
    </w:p>
    <w:p w14:paraId="3D42DE20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$</w:t>
      </w:r>
      <w:proofErr w:type="gramStart"/>
      <w:r w:rsidRPr="00FD1D54">
        <w:rPr>
          <w:b/>
          <w:bCs/>
          <w:sz w:val="32"/>
          <w:szCs w:val="32"/>
          <w:u w:val="single"/>
        </w:rPr>
        <w:t>1:_</w:t>
      </w:r>
      <w:proofErr w:type="gramEnd"/>
      <w:r w:rsidRPr="00FD1D54">
        <w:rPr>
          <w:b/>
          <w:bCs/>
          <w:sz w:val="32"/>
          <w:szCs w:val="32"/>
          <w:u w:val="single"/>
        </w:rPr>
        <w:t>_index_level_0__::int as index_level,</w:t>
      </w:r>
    </w:p>
    <w:p w14:paraId="4950592D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$1:cat_</w:t>
      </w:r>
      <w:proofErr w:type="gramStart"/>
      <w:r w:rsidRPr="00FD1D54">
        <w:rPr>
          <w:b/>
          <w:bCs/>
          <w:sz w:val="32"/>
          <w:szCs w:val="32"/>
          <w:u w:val="single"/>
        </w:rPr>
        <w:t>id::</w:t>
      </w:r>
      <w:proofErr w:type="gramEnd"/>
      <w:r w:rsidRPr="00FD1D54">
        <w:rPr>
          <w:b/>
          <w:bCs/>
          <w:sz w:val="32"/>
          <w:szCs w:val="32"/>
          <w:u w:val="single"/>
        </w:rPr>
        <w:t>VARCHAR(50) as category,</w:t>
      </w:r>
    </w:p>
    <w:p w14:paraId="2A79EE3D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proofErr w:type="gramStart"/>
      <w:r w:rsidRPr="00FD1D54">
        <w:rPr>
          <w:b/>
          <w:bCs/>
          <w:sz w:val="32"/>
          <w:szCs w:val="32"/>
          <w:u w:val="single"/>
        </w:rPr>
        <w:t>DATE(</w:t>
      </w:r>
      <w:proofErr w:type="gramEnd"/>
      <w:r w:rsidRPr="00FD1D54">
        <w:rPr>
          <w:b/>
          <w:bCs/>
          <w:sz w:val="32"/>
          <w:szCs w:val="32"/>
          <w:u w:val="single"/>
        </w:rPr>
        <w:t>$1:date::int ) as Date,</w:t>
      </w:r>
    </w:p>
    <w:p w14:paraId="22B55A4D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$1:"dept_id</w:t>
      </w:r>
      <w:proofErr w:type="gramStart"/>
      <w:r w:rsidRPr="00FD1D54">
        <w:rPr>
          <w:b/>
          <w:bCs/>
          <w:sz w:val="32"/>
          <w:szCs w:val="32"/>
          <w:u w:val="single"/>
        </w:rPr>
        <w:t>"::</w:t>
      </w:r>
      <w:proofErr w:type="gramEnd"/>
      <w:r w:rsidRPr="00FD1D54">
        <w:rPr>
          <w:b/>
          <w:bCs/>
          <w:sz w:val="32"/>
          <w:szCs w:val="32"/>
          <w:u w:val="single"/>
        </w:rPr>
        <w:t>VARCHAR(50) as Dept_ID,</w:t>
      </w:r>
    </w:p>
    <w:p w14:paraId="22560208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$1:"id</w:t>
      </w:r>
      <w:proofErr w:type="gramStart"/>
      <w:r w:rsidRPr="00FD1D54">
        <w:rPr>
          <w:b/>
          <w:bCs/>
          <w:sz w:val="32"/>
          <w:szCs w:val="32"/>
          <w:u w:val="single"/>
        </w:rPr>
        <w:t>"::</w:t>
      </w:r>
      <w:proofErr w:type="gramEnd"/>
      <w:r w:rsidRPr="00FD1D54">
        <w:rPr>
          <w:b/>
          <w:bCs/>
          <w:sz w:val="32"/>
          <w:szCs w:val="32"/>
          <w:u w:val="single"/>
        </w:rPr>
        <w:t>VARCHAR(50) as ID,</w:t>
      </w:r>
    </w:p>
    <w:p w14:paraId="5898C060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$1:"item_id</w:t>
      </w:r>
      <w:proofErr w:type="gramStart"/>
      <w:r w:rsidRPr="00FD1D54">
        <w:rPr>
          <w:b/>
          <w:bCs/>
          <w:sz w:val="32"/>
          <w:szCs w:val="32"/>
          <w:u w:val="single"/>
        </w:rPr>
        <w:t>"::</w:t>
      </w:r>
      <w:proofErr w:type="gramEnd"/>
      <w:r w:rsidRPr="00FD1D54">
        <w:rPr>
          <w:b/>
          <w:bCs/>
          <w:sz w:val="32"/>
          <w:szCs w:val="32"/>
          <w:u w:val="single"/>
        </w:rPr>
        <w:t>VARCHAR(50) as Item_ID,</w:t>
      </w:r>
    </w:p>
    <w:p w14:paraId="77190A0C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$1:"state_id</w:t>
      </w:r>
      <w:proofErr w:type="gramStart"/>
      <w:r w:rsidRPr="00FD1D54">
        <w:rPr>
          <w:b/>
          <w:bCs/>
          <w:sz w:val="32"/>
          <w:szCs w:val="32"/>
          <w:u w:val="single"/>
        </w:rPr>
        <w:t>"::</w:t>
      </w:r>
      <w:proofErr w:type="gramEnd"/>
      <w:r w:rsidRPr="00FD1D54">
        <w:rPr>
          <w:b/>
          <w:bCs/>
          <w:sz w:val="32"/>
          <w:szCs w:val="32"/>
          <w:u w:val="single"/>
        </w:rPr>
        <w:t>VARCHAR(50) as State_ID,</w:t>
      </w:r>
    </w:p>
    <w:p w14:paraId="16A37323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$1:"store_id</w:t>
      </w:r>
      <w:proofErr w:type="gramStart"/>
      <w:r w:rsidRPr="00FD1D54">
        <w:rPr>
          <w:b/>
          <w:bCs/>
          <w:sz w:val="32"/>
          <w:szCs w:val="32"/>
          <w:u w:val="single"/>
        </w:rPr>
        <w:t>"::</w:t>
      </w:r>
      <w:proofErr w:type="gramEnd"/>
      <w:r w:rsidRPr="00FD1D54">
        <w:rPr>
          <w:b/>
          <w:bCs/>
          <w:sz w:val="32"/>
          <w:szCs w:val="32"/>
          <w:u w:val="single"/>
        </w:rPr>
        <w:t>VARCHAR(50) as Store_ID,</w:t>
      </w:r>
    </w:p>
    <w:p w14:paraId="1784B419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$1:"value</w:t>
      </w:r>
      <w:proofErr w:type="gramStart"/>
      <w:r w:rsidRPr="00FD1D54">
        <w:rPr>
          <w:b/>
          <w:bCs/>
          <w:sz w:val="32"/>
          <w:szCs w:val="32"/>
          <w:u w:val="single"/>
        </w:rPr>
        <w:t>"::</w:t>
      </w:r>
      <w:proofErr w:type="gramEnd"/>
      <w:r w:rsidRPr="00FD1D54">
        <w:rPr>
          <w:b/>
          <w:bCs/>
          <w:sz w:val="32"/>
          <w:szCs w:val="32"/>
          <w:u w:val="single"/>
        </w:rPr>
        <w:t>int as value</w:t>
      </w:r>
    </w:p>
    <w:p w14:paraId="58FDE744" w14:textId="77777777" w:rsidR="00FD1D54" w:rsidRPr="00FD1D54" w:rsidRDefault="00FD1D54" w:rsidP="00FD1D54">
      <w:pPr>
        <w:rPr>
          <w:b/>
          <w:bCs/>
          <w:sz w:val="32"/>
          <w:szCs w:val="32"/>
          <w:u w:val="single"/>
        </w:rPr>
      </w:pPr>
      <w:r w:rsidRPr="00FD1D54">
        <w:rPr>
          <w:b/>
          <w:bCs/>
          <w:sz w:val="32"/>
          <w:szCs w:val="32"/>
          <w:u w:val="single"/>
        </w:rPr>
        <w:t>FROM @MANAGE_</w:t>
      </w:r>
      <w:proofErr w:type="gramStart"/>
      <w:r w:rsidRPr="00FD1D54">
        <w:rPr>
          <w:b/>
          <w:bCs/>
          <w:sz w:val="32"/>
          <w:szCs w:val="32"/>
          <w:u w:val="single"/>
        </w:rPr>
        <w:t>DB.EXTERNAL</w:t>
      </w:r>
      <w:proofErr w:type="gramEnd"/>
      <w:r w:rsidRPr="00FD1D54">
        <w:rPr>
          <w:b/>
          <w:bCs/>
          <w:sz w:val="32"/>
          <w:szCs w:val="32"/>
          <w:u w:val="single"/>
        </w:rPr>
        <w:t>_STAGES.PARQUETSTAGE;</w:t>
      </w:r>
    </w:p>
    <w:p w14:paraId="39E75000" w14:textId="280D8870" w:rsidR="00C3635A" w:rsidRDefault="005E386F" w:rsidP="00F641AC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Loading </w:t>
      </w:r>
      <w:r w:rsidR="00207332">
        <w:rPr>
          <w:b/>
          <w:bCs/>
          <w:sz w:val="32"/>
          <w:szCs w:val="32"/>
          <w:u w:val="single"/>
        </w:rPr>
        <w:t xml:space="preserve">Parquet </w:t>
      </w:r>
      <w:proofErr w:type="gramStart"/>
      <w:r w:rsidR="00207332">
        <w:rPr>
          <w:b/>
          <w:bCs/>
          <w:sz w:val="32"/>
          <w:szCs w:val="32"/>
          <w:u w:val="single"/>
        </w:rPr>
        <w:t>data :</w:t>
      </w:r>
      <w:proofErr w:type="gramEnd"/>
      <w:r w:rsidR="00207332">
        <w:rPr>
          <w:b/>
          <w:bCs/>
          <w:sz w:val="32"/>
          <w:szCs w:val="32"/>
          <w:u w:val="single"/>
        </w:rPr>
        <w:t>-</w:t>
      </w:r>
    </w:p>
    <w:p w14:paraId="57BEC8E1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</w:p>
    <w:p w14:paraId="4D2D4F02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 // Adding metadata</w:t>
      </w:r>
    </w:p>
    <w:p w14:paraId="5E3CCF73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lastRenderedPageBreak/>
        <w:t xml:space="preserve">    </w:t>
      </w:r>
    </w:p>
    <w:p w14:paraId="5DEF52CE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SELECT </w:t>
      </w:r>
    </w:p>
    <w:p w14:paraId="4148957B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>$</w:t>
      </w:r>
      <w:proofErr w:type="gramStart"/>
      <w:r w:rsidRPr="00207332">
        <w:rPr>
          <w:b/>
          <w:bCs/>
          <w:sz w:val="32"/>
          <w:szCs w:val="32"/>
          <w:u w:val="single"/>
        </w:rPr>
        <w:t>1:_</w:t>
      </w:r>
      <w:proofErr w:type="gramEnd"/>
      <w:r w:rsidRPr="00207332">
        <w:rPr>
          <w:b/>
          <w:bCs/>
          <w:sz w:val="32"/>
          <w:szCs w:val="32"/>
          <w:u w:val="single"/>
        </w:rPr>
        <w:t>_index_level_0__::int as index_level,</w:t>
      </w:r>
    </w:p>
    <w:p w14:paraId="189B7810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>$1:cat_</w:t>
      </w:r>
      <w:proofErr w:type="gramStart"/>
      <w:r w:rsidRPr="00207332">
        <w:rPr>
          <w:b/>
          <w:bCs/>
          <w:sz w:val="32"/>
          <w:szCs w:val="32"/>
          <w:u w:val="single"/>
        </w:rPr>
        <w:t>id::</w:t>
      </w:r>
      <w:proofErr w:type="gramEnd"/>
      <w:r w:rsidRPr="00207332">
        <w:rPr>
          <w:b/>
          <w:bCs/>
          <w:sz w:val="32"/>
          <w:szCs w:val="32"/>
          <w:u w:val="single"/>
        </w:rPr>
        <w:t>VARCHAR(50) as category,</w:t>
      </w:r>
    </w:p>
    <w:p w14:paraId="1F59B244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proofErr w:type="gramStart"/>
      <w:r w:rsidRPr="00207332">
        <w:rPr>
          <w:b/>
          <w:bCs/>
          <w:sz w:val="32"/>
          <w:szCs w:val="32"/>
          <w:u w:val="single"/>
        </w:rPr>
        <w:t>DATE(</w:t>
      </w:r>
      <w:proofErr w:type="gramEnd"/>
      <w:r w:rsidRPr="00207332">
        <w:rPr>
          <w:b/>
          <w:bCs/>
          <w:sz w:val="32"/>
          <w:szCs w:val="32"/>
          <w:u w:val="single"/>
        </w:rPr>
        <w:t>$1:date::int ) as Date,</w:t>
      </w:r>
    </w:p>
    <w:p w14:paraId="4F1893DF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>$1:"dept_id</w:t>
      </w:r>
      <w:proofErr w:type="gramStart"/>
      <w:r w:rsidRPr="00207332">
        <w:rPr>
          <w:b/>
          <w:bCs/>
          <w:sz w:val="32"/>
          <w:szCs w:val="32"/>
          <w:u w:val="single"/>
        </w:rPr>
        <w:t>"::</w:t>
      </w:r>
      <w:proofErr w:type="gramEnd"/>
      <w:r w:rsidRPr="00207332">
        <w:rPr>
          <w:b/>
          <w:bCs/>
          <w:sz w:val="32"/>
          <w:szCs w:val="32"/>
          <w:u w:val="single"/>
        </w:rPr>
        <w:t>VARCHAR(50) as Dept_ID,</w:t>
      </w:r>
    </w:p>
    <w:p w14:paraId="7CEDC28D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>$1:"id</w:t>
      </w:r>
      <w:proofErr w:type="gramStart"/>
      <w:r w:rsidRPr="00207332">
        <w:rPr>
          <w:b/>
          <w:bCs/>
          <w:sz w:val="32"/>
          <w:szCs w:val="32"/>
          <w:u w:val="single"/>
        </w:rPr>
        <w:t>"::</w:t>
      </w:r>
      <w:proofErr w:type="gramEnd"/>
      <w:r w:rsidRPr="00207332">
        <w:rPr>
          <w:b/>
          <w:bCs/>
          <w:sz w:val="32"/>
          <w:szCs w:val="32"/>
          <w:u w:val="single"/>
        </w:rPr>
        <w:t>VARCHAR(50) as ID,</w:t>
      </w:r>
    </w:p>
    <w:p w14:paraId="484D94AE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>$1:"item_id</w:t>
      </w:r>
      <w:proofErr w:type="gramStart"/>
      <w:r w:rsidRPr="00207332">
        <w:rPr>
          <w:b/>
          <w:bCs/>
          <w:sz w:val="32"/>
          <w:szCs w:val="32"/>
          <w:u w:val="single"/>
        </w:rPr>
        <w:t>"::</w:t>
      </w:r>
      <w:proofErr w:type="gramEnd"/>
      <w:r w:rsidRPr="00207332">
        <w:rPr>
          <w:b/>
          <w:bCs/>
          <w:sz w:val="32"/>
          <w:szCs w:val="32"/>
          <w:u w:val="single"/>
        </w:rPr>
        <w:t>VARCHAR(50) as Item_ID,</w:t>
      </w:r>
    </w:p>
    <w:p w14:paraId="634DC1FB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>$1:"state_id</w:t>
      </w:r>
      <w:proofErr w:type="gramStart"/>
      <w:r w:rsidRPr="00207332">
        <w:rPr>
          <w:b/>
          <w:bCs/>
          <w:sz w:val="32"/>
          <w:szCs w:val="32"/>
          <w:u w:val="single"/>
        </w:rPr>
        <w:t>"::</w:t>
      </w:r>
      <w:proofErr w:type="gramEnd"/>
      <w:r w:rsidRPr="00207332">
        <w:rPr>
          <w:b/>
          <w:bCs/>
          <w:sz w:val="32"/>
          <w:szCs w:val="32"/>
          <w:u w:val="single"/>
        </w:rPr>
        <w:t>VARCHAR(50) as State_ID,</w:t>
      </w:r>
    </w:p>
    <w:p w14:paraId="3917B42B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>$1:"store_id</w:t>
      </w:r>
      <w:proofErr w:type="gramStart"/>
      <w:r w:rsidRPr="00207332">
        <w:rPr>
          <w:b/>
          <w:bCs/>
          <w:sz w:val="32"/>
          <w:szCs w:val="32"/>
          <w:u w:val="single"/>
        </w:rPr>
        <w:t>"::</w:t>
      </w:r>
      <w:proofErr w:type="gramEnd"/>
      <w:r w:rsidRPr="00207332">
        <w:rPr>
          <w:b/>
          <w:bCs/>
          <w:sz w:val="32"/>
          <w:szCs w:val="32"/>
          <w:u w:val="single"/>
        </w:rPr>
        <w:t>VARCHAR(50) as Store_ID,</w:t>
      </w:r>
    </w:p>
    <w:p w14:paraId="5D67A45F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>$1:"value</w:t>
      </w:r>
      <w:proofErr w:type="gramStart"/>
      <w:r w:rsidRPr="00207332">
        <w:rPr>
          <w:b/>
          <w:bCs/>
          <w:sz w:val="32"/>
          <w:szCs w:val="32"/>
          <w:u w:val="single"/>
        </w:rPr>
        <w:t>"::</w:t>
      </w:r>
      <w:proofErr w:type="gramEnd"/>
      <w:r w:rsidRPr="00207332">
        <w:rPr>
          <w:b/>
          <w:bCs/>
          <w:sz w:val="32"/>
          <w:szCs w:val="32"/>
          <w:u w:val="single"/>
        </w:rPr>
        <w:t>int as value,</w:t>
      </w:r>
    </w:p>
    <w:p w14:paraId="6C19A6AD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>METADATA$FILENAME as FILENAME,</w:t>
      </w:r>
    </w:p>
    <w:p w14:paraId="2F1C36B5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>METADATA$FILE_ROW_NUMBER as ROWNUMBER,</w:t>
      </w:r>
    </w:p>
    <w:p w14:paraId="686B7AF8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>TO_TIMESTAMP_</w:t>
      </w:r>
      <w:proofErr w:type="gramStart"/>
      <w:r w:rsidRPr="00207332">
        <w:rPr>
          <w:b/>
          <w:bCs/>
          <w:sz w:val="32"/>
          <w:szCs w:val="32"/>
          <w:u w:val="single"/>
        </w:rPr>
        <w:t>NTZ(</w:t>
      </w:r>
      <w:proofErr w:type="gramEnd"/>
      <w:r w:rsidRPr="00207332">
        <w:rPr>
          <w:b/>
          <w:bCs/>
          <w:sz w:val="32"/>
          <w:szCs w:val="32"/>
          <w:u w:val="single"/>
        </w:rPr>
        <w:t>current_timestamp) as LOAD_DATE</w:t>
      </w:r>
    </w:p>
    <w:p w14:paraId="7E59654A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>FROM @MANAGE_</w:t>
      </w:r>
      <w:proofErr w:type="gramStart"/>
      <w:r w:rsidRPr="00207332">
        <w:rPr>
          <w:b/>
          <w:bCs/>
          <w:sz w:val="32"/>
          <w:szCs w:val="32"/>
          <w:u w:val="single"/>
        </w:rPr>
        <w:t>DB.EXTERNAL</w:t>
      </w:r>
      <w:proofErr w:type="gramEnd"/>
      <w:r w:rsidRPr="00207332">
        <w:rPr>
          <w:b/>
          <w:bCs/>
          <w:sz w:val="32"/>
          <w:szCs w:val="32"/>
          <w:u w:val="single"/>
        </w:rPr>
        <w:t>_STAGES.PARQUETSTAGE;</w:t>
      </w:r>
    </w:p>
    <w:p w14:paraId="468FC8FC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</w:p>
    <w:p w14:paraId="151E4431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</w:p>
    <w:p w14:paraId="452ABAB5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>SELECT TO_TIMESTAMP_</w:t>
      </w:r>
      <w:proofErr w:type="gramStart"/>
      <w:r w:rsidRPr="00207332">
        <w:rPr>
          <w:b/>
          <w:bCs/>
          <w:sz w:val="32"/>
          <w:szCs w:val="32"/>
          <w:u w:val="single"/>
        </w:rPr>
        <w:t>NTZ(</w:t>
      </w:r>
      <w:proofErr w:type="gramEnd"/>
      <w:r w:rsidRPr="00207332">
        <w:rPr>
          <w:b/>
          <w:bCs/>
          <w:sz w:val="32"/>
          <w:szCs w:val="32"/>
          <w:u w:val="single"/>
        </w:rPr>
        <w:t>current_timestamp);</w:t>
      </w:r>
    </w:p>
    <w:p w14:paraId="1349805B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</w:p>
    <w:p w14:paraId="05CDEB4B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</w:p>
    <w:p w14:paraId="47C8539E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</w:p>
    <w:p w14:paraId="6B3CB727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// Create destination table</w:t>
      </w:r>
    </w:p>
    <w:p w14:paraId="134B3C72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</w:p>
    <w:p w14:paraId="485A9CD5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lastRenderedPageBreak/>
        <w:t>CREATE OR REPLACE TABLE OUR_FIRST_</w:t>
      </w:r>
      <w:proofErr w:type="gramStart"/>
      <w:r w:rsidRPr="00207332">
        <w:rPr>
          <w:b/>
          <w:bCs/>
          <w:sz w:val="32"/>
          <w:szCs w:val="32"/>
          <w:u w:val="single"/>
        </w:rPr>
        <w:t>DB.PUBLIC.PARQUET</w:t>
      </w:r>
      <w:proofErr w:type="gramEnd"/>
      <w:r w:rsidRPr="00207332">
        <w:rPr>
          <w:b/>
          <w:bCs/>
          <w:sz w:val="32"/>
          <w:szCs w:val="32"/>
          <w:u w:val="single"/>
        </w:rPr>
        <w:t>_DATA (</w:t>
      </w:r>
    </w:p>
    <w:p w14:paraId="573F72CA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 ROW_NUMBER int,</w:t>
      </w:r>
    </w:p>
    <w:p w14:paraId="3823A04D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 index_level int,</w:t>
      </w:r>
    </w:p>
    <w:p w14:paraId="49C9798C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 cat_id </w:t>
      </w:r>
      <w:proofErr w:type="gramStart"/>
      <w:r w:rsidRPr="00207332">
        <w:rPr>
          <w:b/>
          <w:bCs/>
          <w:sz w:val="32"/>
          <w:szCs w:val="32"/>
          <w:u w:val="single"/>
        </w:rPr>
        <w:t>VARCHAR(</w:t>
      </w:r>
      <w:proofErr w:type="gramEnd"/>
      <w:r w:rsidRPr="00207332">
        <w:rPr>
          <w:b/>
          <w:bCs/>
          <w:sz w:val="32"/>
          <w:szCs w:val="32"/>
          <w:u w:val="single"/>
        </w:rPr>
        <w:t>50),</w:t>
      </w:r>
    </w:p>
    <w:p w14:paraId="5148C5F4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 date date,</w:t>
      </w:r>
    </w:p>
    <w:p w14:paraId="6FDEF02A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 dept_id </w:t>
      </w:r>
      <w:proofErr w:type="gramStart"/>
      <w:r w:rsidRPr="00207332">
        <w:rPr>
          <w:b/>
          <w:bCs/>
          <w:sz w:val="32"/>
          <w:szCs w:val="32"/>
          <w:u w:val="single"/>
        </w:rPr>
        <w:t>VARCHAR(</w:t>
      </w:r>
      <w:proofErr w:type="gramEnd"/>
      <w:r w:rsidRPr="00207332">
        <w:rPr>
          <w:b/>
          <w:bCs/>
          <w:sz w:val="32"/>
          <w:szCs w:val="32"/>
          <w:u w:val="single"/>
        </w:rPr>
        <w:t>50),</w:t>
      </w:r>
    </w:p>
    <w:p w14:paraId="56B062E2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 id </w:t>
      </w:r>
      <w:proofErr w:type="gramStart"/>
      <w:r w:rsidRPr="00207332">
        <w:rPr>
          <w:b/>
          <w:bCs/>
          <w:sz w:val="32"/>
          <w:szCs w:val="32"/>
          <w:u w:val="single"/>
        </w:rPr>
        <w:t>VARCHAR(</w:t>
      </w:r>
      <w:proofErr w:type="gramEnd"/>
      <w:r w:rsidRPr="00207332">
        <w:rPr>
          <w:b/>
          <w:bCs/>
          <w:sz w:val="32"/>
          <w:szCs w:val="32"/>
          <w:u w:val="single"/>
        </w:rPr>
        <w:t>50),</w:t>
      </w:r>
    </w:p>
    <w:p w14:paraId="47CE5A08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 item_id </w:t>
      </w:r>
      <w:proofErr w:type="gramStart"/>
      <w:r w:rsidRPr="00207332">
        <w:rPr>
          <w:b/>
          <w:bCs/>
          <w:sz w:val="32"/>
          <w:szCs w:val="32"/>
          <w:u w:val="single"/>
        </w:rPr>
        <w:t>VARCHAR(</w:t>
      </w:r>
      <w:proofErr w:type="gramEnd"/>
      <w:r w:rsidRPr="00207332">
        <w:rPr>
          <w:b/>
          <w:bCs/>
          <w:sz w:val="32"/>
          <w:szCs w:val="32"/>
          <w:u w:val="single"/>
        </w:rPr>
        <w:t>50),</w:t>
      </w:r>
    </w:p>
    <w:p w14:paraId="5260CE41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 state_id </w:t>
      </w:r>
      <w:proofErr w:type="gramStart"/>
      <w:r w:rsidRPr="00207332">
        <w:rPr>
          <w:b/>
          <w:bCs/>
          <w:sz w:val="32"/>
          <w:szCs w:val="32"/>
          <w:u w:val="single"/>
        </w:rPr>
        <w:t>VARCHAR(</w:t>
      </w:r>
      <w:proofErr w:type="gramEnd"/>
      <w:r w:rsidRPr="00207332">
        <w:rPr>
          <w:b/>
          <w:bCs/>
          <w:sz w:val="32"/>
          <w:szCs w:val="32"/>
          <w:u w:val="single"/>
        </w:rPr>
        <w:t>50),</w:t>
      </w:r>
    </w:p>
    <w:p w14:paraId="66D57C49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 store_id </w:t>
      </w:r>
      <w:proofErr w:type="gramStart"/>
      <w:r w:rsidRPr="00207332">
        <w:rPr>
          <w:b/>
          <w:bCs/>
          <w:sz w:val="32"/>
          <w:szCs w:val="32"/>
          <w:u w:val="single"/>
        </w:rPr>
        <w:t>VARCHAR(</w:t>
      </w:r>
      <w:proofErr w:type="gramEnd"/>
      <w:r w:rsidRPr="00207332">
        <w:rPr>
          <w:b/>
          <w:bCs/>
          <w:sz w:val="32"/>
          <w:szCs w:val="32"/>
          <w:u w:val="single"/>
        </w:rPr>
        <w:t>50),</w:t>
      </w:r>
    </w:p>
    <w:p w14:paraId="270DF335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 value int,</w:t>
      </w:r>
    </w:p>
    <w:p w14:paraId="5D38074D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 Load_date timestamp default TO_TIMESTAMP_</w:t>
      </w:r>
      <w:proofErr w:type="gramStart"/>
      <w:r w:rsidRPr="00207332">
        <w:rPr>
          <w:b/>
          <w:bCs/>
          <w:sz w:val="32"/>
          <w:szCs w:val="32"/>
          <w:u w:val="single"/>
        </w:rPr>
        <w:t>NTZ(</w:t>
      </w:r>
      <w:proofErr w:type="gramEnd"/>
      <w:r w:rsidRPr="00207332">
        <w:rPr>
          <w:b/>
          <w:bCs/>
          <w:sz w:val="32"/>
          <w:szCs w:val="32"/>
          <w:u w:val="single"/>
        </w:rPr>
        <w:t>current_timestamp));</w:t>
      </w:r>
    </w:p>
    <w:p w14:paraId="497D0703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</w:p>
    <w:p w14:paraId="5C82E976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</w:p>
    <w:p w14:paraId="254338DF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// Load the parquet data</w:t>
      </w:r>
    </w:p>
    <w:p w14:paraId="1EE99729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</w:t>
      </w:r>
    </w:p>
    <w:p w14:paraId="0258B2B3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>COPY INTO OUR_FIRST_</w:t>
      </w:r>
      <w:proofErr w:type="gramStart"/>
      <w:r w:rsidRPr="00207332">
        <w:rPr>
          <w:b/>
          <w:bCs/>
          <w:sz w:val="32"/>
          <w:szCs w:val="32"/>
          <w:u w:val="single"/>
        </w:rPr>
        <w:t>DB.PUBLIC.PARQUET</w:t>
      </w:r>
      <w:proofErr w:type="gramEnd"/>
      <w:r w:rsidRPr="00207332">
        <w:rPr>
          <w:b/>
          <w:bCs/>
          <w:sz w:val="32"/>
          <w:szCs w:val="32"/>
          <w:u w:val="single"/>
        </w:rPr>
        <w:t>_DATA</w:t>
      </w:r>
    </w:p>
    <w:p w14:paraId="1FCC365A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 FROM (SELECT </w:t>
      </w:r>
    </w:p>
    <w:p w14:paraId="784DCC72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         METADATA$FILE_ROW_NUMBER,</w:t>
      </w:r>
    </w:p>
    <w:p w14:paraId="5BA939A2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         $</w:t>
      </w:r>
      <w:proofErr w:type="gramStart"/>
      <w:r w:rsidRPr="00207332">
        <w:rPr>
          <w:b/>
          <w:bCs/>
          <w:sz w:val="32"/>
          <w:szCs w:val="32"/>
          <w:u w:val="single"/>
        </w:rPr>
        <w:t>1:_</w:t>
      </w:r>
      <w:proofErr w:type="gramEnd"/>
      <w:r w:rsidRPr="00207332">
        <w:rPr>
          <w:b/>
          <w:bCs/>
          <w:sz w:val="32"/>
          <w:szCs w:val="32"/>
          <w:u w:val="single"/>
        </w:rPr>
        <w:t>_index_level_0__::int,</w:t>
      </w:r>
    </w:p>
    <w:p w14:paraId="0614DE63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         $1:cat_</w:t>
      </w:r>
      <w:proofErr w:type="gramStart"/>
      <w:r w:rsidRPr="00207332">
        <w:rPr>
          <w:b/>
          <w:bCs/>
          <w:sz w:val="32"/>
          <w:szCs w:val="32"/>
          <w:u w:val="single"/>
        </w:rPr>
        <w:t>id::</w:t>
      </w:r>
      <w:proofErr w:type="gramEnd"/>
      <w:r w:rsidRPr="00207332">
        <w:rPr>
          <w:b/>
          <w:bCs/>
          <w:sz w:val="32"/>
          <w:szCs w:val="32"/>
          <w:u w:val="single"/>
        </w:rPr>
        <w:t>VARCHAR(50),</w:t>
      </w:r>
    </w:p>
    <w:p w14:paraId="69A429F8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lastRenderedPageBreak/>
        <w:t xml:space="preserve">            </w:t>
      </w:r>
      <w:proofErr w:type="gramStart"/>
      <w:r w:rsidRPr="00207332">
        <w:rPr>
          <w:b/>
          <w:bCs/>
          <w:sz w:val="32"/>
          <w:szCs w:val="32"/>
          <w:u w:val="single"/>
        </w:rPr>
        <w:t>DATE(</w:t>
      </w:r>
      <w:proofErr w:type="gramEnd"/>
      <w:r w:rsidRPr="00207332">
        <w:rPr>
          <w:b/>
          <w:bCs/>
          <w:sz w:val="32"/>
          <w:szCs w:val="32"/>
          <w:u w:val="single"/>
        </w:rPr>
        <w:t>$1:date::int ),</w:t>
      </w:r>
    </w:p>
    <w:p w14:paraId="59EAFD2A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         $1:"dept_id</w:t>
      </w:r>
      <w:proofErr w:type="gramStart"/>
      <w:r w:rsidRPr="00207332">
        <w:rPr>
          <w:b/>
          <w:bCs/>
          <w:sz w:val="32"/>
          <w:szCs w:val="32"/>
          <w:u w:val="single"/>
        </w:rPr>
        <w:t>"::</w:t>
      </w:r>
      <w:proofErr w:type="gramEnd"/>
      <w:r w:rsidRPr="00207332">
        <w:rPr>
          <w:b/>
          <w:bCs/>
          <w:sz w:val="32"/>
          <w:szCs w:val="32"/>
          <w:u w:val="single"/>
        </w:rPr>
        <w:t>VARCHAR(50),</w:t>
      </w:r>
    </w:p>
    <w:p w14:paraId="26FF0794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         $1:"id</w:t>
      </w:r>
      <w:proofErr w:type="gramStart"/>
      <w:r w:rsidRPr="00207332">
        <w:rPr>
          <w:b/>
          <w:bCs/>
          <w:sz w:val="32"/>
          <w:szCs w:val="32"/>
          <w:u w:val="single"/>
        </w:rPr>
        <w:t>"::</w:t>
      </w:r>
      <w:proofErr w:type="gramEnd"/>
      <w:r w:rsidRPr="00207332">
        <w:rPr>
          <w:b/>
          <w:bCs/>
          <w:sz w:val="32"/>
          <w:szCs w:val="32"/>
          <w:u w:val="single"/>
        </w:rPr>
        <w:t>VARCHAR(50),</w:t>
      </w:r>
    </w:p>
    <w:p w14:paraId="20D29202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         $1:"item_id</w:t>
      </w:r>
      <w:proofErr w:type="gramStart"/>
      <w:r w:rsidRPr="00207332">
        <w:rPr>
          <w:b/>
          <w:bCs/>
          <w:sz w:val="32"/>
          <w:szCs w:val="32"/>
          <w:u w:val="single"/>
        </w:rPr>
        <w:t>"::</w:t>
      </w:r>
      <w:proofErr w:type="gramEnd"/>
      <w:r w:rsidRPr="00207332">
        <w:rPr>
          <w:b/>
          <w:bCs/>
          <w:sz w:val="32"/>
          <w:szCs w:val="32"/>
          <w:u w:val="single"/>
        </w:rPr>
        <w:t>VARCHAR(50),</w:t>
      </w:r>
    </w:p>
    <w:p w14:paraId="49381704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         $1:"state_id</w:t>
      </w:r>
      <w:proofErr w:type="gramStart"/>
      <w:r w:rsidRPr="00207332">
        <w:rPr>
          <w:b/>
          <w:bCs/>
          <w:sz w:val="32"/>
          <w:szCs w:val="32"/>
          <w:u w:val="single"/>
        </w:rPr>
        <w:t>"::</w:t>
      </w:r>
      <w:proofErr w:type="gramEnd"/>
      <w:r w:rsidRPr="00207332">
        <w:rPr>
          <w:b/>
          <w:bCs/>
          <w:sz w:val="32"/>
          <w:szCs w:val="32"/>
          <w:u w:val="single"/>
        </w:rPr>
        <w:t>VARCHAR(50),</w:t>
      </w:r>
    </w:p>
    <w:p w14:paraId="07D7C874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         $1:"store_id</w:t>
      </w:r>
      <w:proofErr w:type="gramStart"/>
      <w:r w:rsidRPr="00207332">
        <w:rPr>
          <w:b/>
          <w:bCs/>
          <w:sz w:val="32"/>
          <w:szCs w:val="32"/>
          <w:u w:val="single"/>
        </w:rPr>
        <w:t>"::</w:t>
      </w:r>
      <w:proofErr w:type="gramEnd"/>
      <w:r w:rsidRPr="00207332">
        <w:rPr>
          <w:b/>
          <w:bCs/>
          <w:sz w:val="32"/>
          <w:szCs w:val="32"/>
          <w:u w:val="single"/>
        </w:rPr>
        <w:t>VARCHAR(50),</w:t>
      </w:r>
    </w:p>
    <w:p w14:paraId="7C31AF01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         $1:"value</w:t>
      </w:r>
      <w:proofErr w:type="gramStart"/>
      <w:r w:rsidRPr="00207332">
        <w:rPr>
          <w:b/>
          <w:bCs/>
          <w:sz w:val="32"/>
          <w:szCs w:val="32"/>
          <w:u w:val="single"/>
        </w:rPr>
        <w:t>"::</w:t>
      </w:r>
      <w:proofErr w:type="gramEnd"/>
      <w:r w:rsidRPr="00207332">
        <w:rPr>
          <w:b/>
          <w:bCs/>
          <w:sz w:val="32"/>
          <w:szCs w:val="32"/>
          <w:u w:val="single"/>
        </w:rPr>
        <w:t>int,</w:t>
      </w:r>
    </w:p>
    <w:p w14:paraId="1913A14B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         TO_TIMESTAMP_</w:t>
      </w:r>
      <w:proofErr w:type="gramStart"/>
      <w:r w:rsidRPr="00207332">
        <w:rPr>
          <w:b/>
          <w:bCs/>
          <w:sz w:val="32"/>
          <w:szCs w:val="32"/>
          <w:u w:val="single"/>
        </w:rPr>
        <w:t>NTZ(</w:t>
      </w:r>
      <w:proofErr w:type="gramEnd"/>
      <w:r w:rsidRPr="00207332">
        <w:rPr>
          <w:b/>
          <w:bCs/>
          <w:sz w:val="32"/>
          <w:szCs w:val="32"/>
          <w:u w:val="single"/>
        </w:rPr>
        <w:t>current_timestamp)</w:t>
      </w:r>
    </w:p>
    <w:p w14:paraId="211F6B54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     FROM @MANAGE_</w:t>
      </w:r>
      <w:proofErr w:type="gramStart"/>
      <w:r w:rsidRPr="00207332">
        <w:rPr>
          <w:b/>
          <w:bCs/>
          <w:sz w:val="32"/>
          <w:szCs w:val="32"/>
          <w:u w:val="single"/>
        </w:rPr>
        <w:t>DB.EXTERNAL</w:t>
      </w:r>
      <w:proofErr w:type="gramEnd"/>
      <w:r w:rsidRPr="00207332">
        <w:rPr>
          <w:b/>
          <w:bCs/>
          <w:sz w:val="32"/>
          <w:szCs w:val="32"/>
          <w:u w:val="single"/>
        </w:rPr>
        <w:t>_STAGES.PARQUETSTAGE);</w:t>
      </w:r>
    </w:p>
    <w:p w14:paraId="4D652804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     </w:t>
      </w:r>
    </w:p>
    <w:p w14:paraId="3CBD0BA1" w14:textId="77777777" w:rsidR="00207332" w:rsidRP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 xml:space="preserve">    </w:t>
      </w:r>
    </w:p>
    <w:p w14:paraId="4112E492" w14:textId="3B73E1BA" w:rsidR="00207332" w:rsidRDefault="00207332" w:rsidP="00207332">
      <w:pPr>
        <w:rPr>
          <w:b/>
          <w:bCs/>
          <w:sz w:val="32"/>
          <w:szCs w:val="32"/>
          <w:u w:val="single"/>
        </w:rPr>
      </w:pPr>
      <w:r w:rsidRPr="00207332">
        <w:rPr>
          <w:b/>
          <w:bCs/>
          <w:sz w:val="32"/>
          <w:szCs w:val="32"/>
          <w:u w:val="single"/>
        </w:rPr>
        <w:t>SELECT * FROM OUR_FIRST_</w:t>
      </w:r>
      <w:proofErr w:type="gramStart"/>
      <w:r w:rsidRPr="00207332">
        <w:rPr>
          <w:b/>
          <w:bCs/>
          <w:sz w:val="32"/>
          <w:szCs w:val="32"/>
          <w:u w:val="single"/>
        </w:rPr>
        <w:t>DB.PUBLIC.PARQUET</w:t>
      </w:r>
      <w:proofErr w:type="gramEnd"/>
      <w:r w:rsidRPr="00207332">
        <w:rPr>
          <w:b/>
          <w:bCs/>
          <w:sz w:val="32"/>
          <w:szCs w:val="32"/>
          <w:u w:val="single"/>
        </w:rPr>
        <w:t>_DATA;</w:t>
      </w:r>
    </w:p>
    <w:p w14:paraId="7B7F775F" w14:textId="77777777" w:rsidR="002F39E4" w:rsidRDefault="002F39E4" w:rsidP="00207332">
      <w:pPr>
        <w:rPr>
          <w:b/>
          <w:bCs/>
          <w:sz w:val="32"/>
          <w:szCs w:val="32"/>
          <w:u w:val="single"/>
        </w:rPr>
      </w:pPr>
    </w:p>
    <w:p w14:paraId="59631F1F" w14:textId="5E169A52" w:rsidR="002F39E4" w:rsidRDefault="002F39E4" w:rsidP="00207332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Performance </w:t>
      </w:r>
      <w:proofErr w:type="gramStart"/>
      <w:r w:rsidR="009C0525">
        <w:rPr>
          <w:b/>
          <w:bCs/>
          <w:sz w:val="32"/>
          <w:szCs w:val="32"/>
          <w:u w:val="single"/>
        </w:rPr>
        <w:t>Optimization :</w:t>
      </w:r>
      <w:proofErr w:type="gramEnd"/>
      <w:r w:rsidR="009C0525">
        <w:rPr>
          <w:b/>
          <w:bCs/>
          <w:sz w:val="32"/>
          <w:szCs w:val="32"/>
          <w:u w:val="single"/>
        </w:rPr>
        <w:t>-</w:t>
      </w:r>
    </w:p>
    <w:p w14:paraId="28C63B2A" w14:textId="32FC39EA" w:rsidR="009C0525" w:rsidRDefault="00022800" w:rsidP="00207332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146833A" wp14:editId="7025B7D1">
            <wp:extent cx="5731510" cy="3223895"/>
            <wp:effectExtent l="0" t="0" r="2540" b="0"/>
            <wp:docPr id="17897760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76053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C88E" w14:textId="3870EAFD" w:rsidR="00022800" w:rsidRDefault="00022800" w:rsidP="0072102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 In Snowflake above not required</w:t>
      </w:r>
    </w:p>
    <w:p w14:paraId="481312A3" w14:textId="216E942C" w:rsidR="00022800" w:rsidRDefault="003E584C" w:rsidP="00721020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A3730F4" wp14:editId="23F24D45">
            <wp:extent cx="5731510" cy="3223895"/>
            <wp:effectExtent l="0" t="0" r="2540" b="0"/>
            <wp:docPr id="332172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7252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94C6" w14:textId="55DC9EAD" w:rsidR="00CD501C" w:rsidRDefault="00CD501C" w:rsidP="00721020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BC047BD" wp14:editId="2BCB6C34">
            <wp:extent cx="5731510" cy="3223895"/>
            <wp:effectExtent l="0" t="0" r="2540" b="0"/>
            <wp:docPr id="215258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5838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36F6" w14:textId="4E5B0D8D" w:rsidR="00B978F8" w:rsidRDefault="00B978F8" w:rsidP="00721020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623C958" wp14:editId="41B81DDE">
            <wp:extent cx="5731510" cy="3223895"/>
            <wp:effectExtent l="0" t="0" r="2540" b="0"/>
            <wp:docPr id="91296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668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3F66" w14:textId="0415502F" w:rsidR="00AB04E4" w:rsidRDefault="00AB04E4" w:rsidP="00721020">
      <w:pPr>
        <w:pBdr>
          <w:bottom w:val="single" w:sz="6" w:space="1" w:color="auto"/>
        </w:pBd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Dedicated Virtual </w:t>
      </w:r>
      <w:proofErr w:type="gramStart"/>
      <w:r>
        <w:rPr>
          <w:b/>
          <w:bCs/>
          <w:sz w:val="32"/>
          <w:szCs w:val="32"/>
          <w:u w:val="single"/>
        </w:rPr>
        <w:t>Warehouse</w:t>
      </w:r>
      <w:r w:rsidR="003A19CE">
        <w:rPr>
          <w:b/>
          <w:bCs/>
          <w:sz w:val="32"/>
          <w:szCs w:val="32"/>
          <w:u w:val="single"/>
        </w:rPr>
        <w:t xml:space="preserve">  :</w:t>
      </w:r>
      <w:proofErr w:type="gramEnd"/>
      <w:r w:rsidR="003A19CE">
        <w:rPr>
          <w:b/>
          <w:bCs/>
          <w:sz w:val="32"/>
          <w:szCs w:val="32"/>
          <w:u w:val="single"/>
        </w:rPr>
        <w:t>-</w:t>
      </w:r>
    </w:p>
    <w:p w14:paraId="7DB01E05" w14:textId="34FF8D0B" w:rsidR="003A19CE" w:rsidRDefault="00916255" w:rsidP="00721020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AD2AC66" wp14:editId="28AE90B9">
            <wp:extent cx="5731510" cy="3223895"/>
            <wp:effectExtent l="0" t="0" r="2540" b="0"/>
            <wp:docPr id="1328164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6492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20FC" w14:textId="7D05B7DC" w:rsidR="00973F99" w:rsidRDefault="00973F99" w:rsidP="00721020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F6B70BA" wp14:editId="3F59DEAF">
            <wp:extent cx="5731510" cy="3223895"/>
            <wp:effectExtent l="0" t="0" r="2540" b="0"/>
            <wp:docPr id="1599389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8913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5F1F" w14:textId="1ED98CA0" w:rsidR="009902E9" w:rsidRDefault="009902E9" w:rsidP="00721020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AF48868" wp14:editId="2CAAED03">
            <wp:extent cx="5731510" cy="3223895"/>
            <wp:effectExtent l="0" t="0" r="2540" b="0"/>
            <wp:docPr id="1424374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7424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ACF2" w14:textId="77777777" w:rsidR="00576FB9" w:rsidRDefault="00576FB9" w:rsidP="00721020">
      <w:pPr>
        <w:rPr>
          <w:b/>
          <w:bCs/>
          <w:sz w:val="32"/>
          <w:szCs w:val="32"/>
          <w:u w:val="single"/>
        </w:rPr>
      </w:pPr>
    </w:p>
    <w:p w14:paraId="7B7573D5" w14:textId="7C7CB4E4" w:rsidR="00576FB9" w:rsidRDefault="00472377" w:rsidP="0072102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Scaling Up/Down</w:t>
      </w:r>
    </w:p>
    <w:p w14:paraId="17BEA7E1" w14:textId="488A68E0" w:rsidR="00472377" w:rsidRDefault="00B62046" w:rsidP="00721020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0E636D1" wp14:editId="2F281178">
            <wp:extent cx="5731510" cy="3223895"/>
            <wp:effectExtent l="0" t="0" r="2540" b="0"/>
            <wp:docPr id="673420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206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1F80" w14:textId="31127C04" w:rsidR="006C5DFE" w:rsidRDefault="006C5DFE" w:rsidP="00721020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D2C7EC5" wp14:editId="0DFC91C1">
            <wp:extent cx="5731510" cy="3223895"/>
            <wp:effectExtent l="0" t="0" r="2540" b="0"/>
            <wp:docPr id="458503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0387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E2F6" w14:textId="2514400D" w:rsidR="006C5DFE" w:rsidRDefault="006C5DFE" w:rsidP="0072102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Scaling Out</w:t>
      </w:r>
    </w:p>
    <w:p w14:paraId="6D4D9765" w14:textId="6BBC3FCD" w:rsidR="006C5DFE" w:rsidRDefault="00787655" w:rsidP="00721020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FE892D6" wp14:editId="75116500">
            <wp:extent cx="5731510" cy="3223895"/>
            <wp:effectExtent l="0" t="0" r="2540" b="0"/>
            <wp:docPr id="807011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1139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BE87" w14:textId="77777777" w:rsidR="005E7102" w:rsidRDefault="005E7102" w:rsidP="0024108C">
      <w:pPr>
        <w:rPr>
          <w:b/>
          <w:bCs/>
          <w:sz w:val="32"/>
          <w:szCs w:val="32"/>
          <w:u w:val="single"/>
        </w:rPr>
      </w:pPr>
    </w:p>
    <w:p w14:paraId="5DDF4C3A" w14:textId="3BA37983" w:rsidR="0085063A" w:rsidRDefault="0085063A" w:rsidP="0024108C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979620C" wp14:editId="7CD8F06B">
            <wp:extent cx="5731510" cy="3223895"/>
            <wp:effectExtent l="0" t="0" r="2540" b="0"/>
            <wp:docPr id="54907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739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6B71" w14:textId="2491C32E" w:rsidR="00B82D86" w:rsidRDefault="00B82D86" w:rsidP="0024108C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6F970FD" wp14:editId="071FBCC3">
            <wp:extent cx="5731510" cy="3223895"/>
            <wp:effectExtent l="0" t="0" r="2540" b="0"/>
            <wp:docPr id="1087987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8775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1933" w14:textId="36867317" w:rsidR="008526B7" w:rsidRDefault="008526B7" w:rsidP="0024108C">
      <w:pPr>
        <w:rPr>
          <w:b/>
          <w:bCs/>
          <w:sz w:val="32"/>
          <w:szCs w:val="32"/>
          <w:u w:val="single"/>
        </w:rPr>
      </w:pPr>
      <w:proofErr w:type="gramStart"/>
      <w:r>
        <w:rPr>
          <w:b/>
          <w:bCs/>
          <w:sz w:val="32"/>
          <w:szCs w:val="32"/>
          <w:u w:val="single"/>
        </w:rPr>
        <w:t>Ex:-</w:t>
      </w:r>
      <w:proofErr w:type="gramEnd"/>
    </w:p>
    <w:p w14:paraId="40836AD5" w14:textId="77777777" w:rsidR="008526B7" w:rsidRPr="008526B7" w:rsidRDefault="008526B7" w:rsidP="008526B7">
      <w:pPr>
        <w:rPr>
          <w:b/>
          <w:bCs/>
          <w:sz w:val="32"/>
          <w:szCs w:val="32"/>
          <w:u w:val="single"/>
        </w:rPr>
      </w:pPr>
      <w:r w:rsidRPr="008526B7">
        <w:rPr>
          <w:b/>
          <w:bCs/>
          <w:sz w:val="32"/>
          <w:szCs w:val="32"/>
          <w:u w:val="single"/>
        </w:rPr>
        <w:t>SELECT * FROM SNOWFLAKE_SAMPLE_DATA.TPCDS_SF100TCL.WEB_SITE T1</w:t>
      </w:r>
    </w:p>
    <w:p w14:paraId="0CA63277" w14:textId="77777777" w:rsidR="008526B7" w:rsidRPr="008526B7" w:rsidRDefault="008526B7" w:rsidP="008526B7">
      <w:pPr>
        <w:rPr>
          <w:b/>
          <w:bCs/>
          <w:sz w:val="32"/>
          <w:szCs w:val="32"/>
          <w:u w:val="single"/>
        </w:rPr>
      </w:pPr>
      <w:r w:rsidRPr="008526B7">
        <w:rPr>
          <w:b/>
          <w:bCs/>
          <w:sz w:val="32"/>
          <w:szCs w:val="32"/>
          <w:u w:val="single"/>
        </w:rPr>
        <w:t>CROSS JOIN SNOWFLAKE_SAMPLE_DATA.TPCDS_SF100TCL.WEB_SITE T2</w:t>
      </w:r>
    </w:p>
    <w:p w14:paraId="5EEAC4D6" w14:textId="77777777" w:rsidR="008526B7" w:rsidRPr="008526B7" w:rsidRDefault="008526B7" w:rsidP="008526B7">
      <w:pPr>
        <w:rPr>
          <w:b/>
          <w:bCs/>
          <w:sz w:val="32"/>
          <w:szCs w:val="32"/>
          <w:u w:val="single"/>
        </w:rPr>
      </w:pPr>
      <w:r w:rsidRPr="008526B7">
        <w:rPr>
          <w:b/>
          <w:bCs/>
          <w:sz w:val="32"/>
          <w:szCs w:val="32"/>
          <w:u w:val="single"/>
        </w:rPr>
        <w:lastRenderedPageBreak/>
        <w:t>CROSS JOIN SNOWFLAKE_SAMPLE_DATA.TPCDS_SF100TCL.WEB_SITE T3</w:t>
      </w:r>
    </w:p>
    <w:p w14:paraId="25428D34" w14:textId="6F8E3C20" w:rsidR="008526B7" w:rsidRDefault="008526B7" w:rsidP="008526B7">
      <w:pPr>
        <w:rPr>
          <w:b/>
          <w:bCs/>
          <w:sz w:val="32"/>
          <w:szCs w:val="32"/>
          <w:u w:val="single"/>
        </w:rPr>
      </w:pPr>
      <w:r w:rsidRPr="008526B7">
        <w:rPr>
          <w:b/>
          <w:bCs/>
          <w:sz w:val="32"/>
          <w:szCs w:val="32"/>
          <w:u w:val="single"/>
        </w:rPr>
        <w:t>CROSS JOIN (SELECT TOP 57 * FROM SNOWFLAKE_SAMPLE_DATA.TPCDS_SF100TCL.WEB_</w:t>
      </w:r>
      <w:proofErr w:type="gramStart"/>
      <w:r w:rsidRPr="008526B7">
        <w:rPr>
          <w:b/>
          <w:bCs/>
          <w:sz w:val="32"/>
          <w:szCs w:val="32"/>
          <w:u w:val="single"/>
        </w:rPr>
        <w:t>SITE)  T</w:t>
      </w:r>
      <w:proofErr w:type="gramEnd"/>
      <w:r w:rsidRPr="008526B7">
        <w:rPr>
          <w:b/>
          <w:bCs/>
          <w:sz w:val="32"/>
          <w:szCs w:val="32"/>
          <w:u w:val="single"/>
        </w:rPr>
        <w:t>4;</w:t>
      </w:r>
    </w:p>
    <w:p w14:paraId="49A9B099" w14:textId="765D6383" w:rsidR="005E7102" w:rsidRDefault="001069A1" w:rsidP="0024108C">
      <w:pPr>
        <w:pBdr>
          <w:bottom w:val="single" w:sz="6" w:space="1" w:color="auto"/>
        </w:pBdr>
        <w:rPr>
          <w:b/>
          <w:bCs/>
          <w:sz w:val="32"/>
          <w:szCs w:val="32"/>
          <w:u w:val="single"/>
        </w:rPr>
      </w:pPr>
      <w:r w:rsidRPr="001069A1">
        <w:rPr>
          <w:b/>
          <w:bCs/>
          <w:sz w:val="32"/>
          <w:szCs w:val="32"/>
          <w:highlight w:val="yellow"/>
          <w:u w:val="single"/>
        </w:rPr>
        <w:t>Caching</w:t>
      </w:r>
    </w:p>
    <w:p w14:paraId="42B7F918" w14:textId="219E600F" w:rsidR="001069A1" w:rsidRDefault="00943294" w:rsidP="0024108C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3D7D0C0" wp14:editId="7C218996">
            <wp:extent cx="5731510" cy="3223895"/>
            <wp:effectExtent l="0" t="0" r="2540" b="0"/>
            <wp:docPr id="1927065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6564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B1EB" w14:textId="1267940A" w:rsidR="0071007B" w:rsidRDefault="0071007B" w:rsidP="0024108C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AA70D24" wp14:editId="68F7B598">
            <wp:extent cx="5731510" cy="3223895"/>
            <wp:effectExtent l="0" t="0" r="2540" b="0"/>
            <wp:docPr id="1420299117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99117" name="Picture 1" descr="A screenshot of a black and white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F062" w14:textId="77777777" w:rsidR="00EA59A7" w:rsidRDefault="00EA59A7" w:rsidP="0024108C">
      <w:pPr>
        <w:rPr>
          <w:b/>
          <w:bCs/>
          <w:sz w:val="32"/>
          <w:szCs w:val="32"/>
          <w:u w:val="single"/>
        </w:rPr>
      </w:pPr>
    </w:p>
    <w:p w14:paraId="0930F564" w14:textId="3D735E59" w:rsidR="00EA59A7" w:rsidRDefault="00EA59A7" w:rsidP="0024108C">
      <w:pPr>
        <w:rPr>
          <w:b/>
          <w:bCs/>
          <w:sz w:val="32"/>
          <w:szCs w:val="32"/>
          <w:u w:val="single"/>
        </w:rPr>
      </w:pPr>
      <w:r w:rsidRPr="00EA59A7">
        <w:rPr>
          <w:b/>
          <w:bCs/>
          <w:sz w:val="32"/>
          <w:szCs w:val="32"/>
          <w:highlight w:val="yellow"/>
          <w:u w:val="single"/>
        </w:rPr>
        <w:lastRenderedPageBreak/>
        <w:t>Max</w:t>
      </w:r>
      <w:r w:rsidR="008324B0">
        <w:rPr>
          <w:b/>
          <w:bCs/>
          <w:sz w:val="32"/>
          <w:szCs w:val="32"/>
          <w:highlight w:val="yellow"/>
          <w:u w:val="single"/>
        </w:rPr>
        <w:t>i</w:t>
      </w:r>
      <w:r w:rsidRPr="00EA59A7">
        <w:rPr>
          <w:b/>
          <w:bCs/>
          <w:sz w:val="32"/>
          <w:szCs w:val="32"/>
          <w:highlight w:val="yellow"/>
          <w:u w:val="single"/>
        </w:rPr>
        <w:t>mizing Caching</w:t>
      </w:r>
    </w:p>
    <w:p w14:paraId="019663E5" w14:textId="77777777" w:rsidR="003D18B1" w:rsidRPr="003D18B1" w:rsidRDefault="003D18B1" w:rsidP="003D18B1">
      <w:pPr>
        <w:rPr>
          <w:b/>
          <w:bCs/>
          <w:sz w:val="32"/>
          <w:szCs w:val="32"/>
          <w:u w:val="single"/>
        </w:rPr>
      </w:pPr>
    </w:p>
    <w:p w14:paraId="0182F00F" w14:textId="77777777" w:rsidR="003D18B1" w:rsidRPr="003D18B1" w:rsidRDefault="003D18B1" w:rsidP="003D18B1">
      <w:pPr>
        <w:rPr>
          <w:b/>
          <w:bCs/>
          <w:sz w:val="32"/>
          <w:szCs w:val="32"/>
          <w:u w:val="single"/>
        </w:rPr>
      </w:pPr>
    </w:p>
    <w:p w14:paraId="174014D8" w14:textId="77777777" w:rsidR="003D18B1" w:rsidRPr="003D18B1" w:rsidRDefault="003D18B1" w:rsidP="003D18B1">
      <w:pPr>
        <w:rPr>
          <w:b/>
          <w:bCs/>
          <w:sz w:val="32"/>
          <w:szCs w:val="32"/>
          <w:u w:val="single"/>
        </w:rPr>
      </w:pPr>
      <w:r w:rsidRPr="003D18B1">
        <w:rPr>
          <w:b/>
          <w:bCs/>
          <w:sz w:val="32"/>
          <w:szCs w:val="32"/>
          <w:u w:val="single"/>
        </w:rPr>
        <w:t>SELECT AVG(C_BIRTH_YEAR) FROM SNOWFLAKE_SAMPLE_DATA.TPCDS_SF100TCL.CUSTOMER</w:t>
      </w:r>
    </w:p>
    <w:p w14:paraId="106C5396" w14:textId="77777777" w:rsidR="003D18B1" w:rsidRPr="003D18B1" w:rsidRDefault="003D18B1" w:rsidP="003D18B1">
      <w:pPr>
        <w:rPr>
          <w:b/>
          <w:bCs/>
          <w:sz w:val="32"/>
          <w:szCs w:val="32"/>
          <w:u w:val="single"/>
        </w:rPr>
      </w:pPr>
    </w:p>
    <w:p w14:paraId="26CF53A9" w14:textId="77777777" w:rsidR="003D18B1" w:rsidRPr="003D18B1" w:rsidRDefault="003D18B1" w:rsidP="003D18B1">
      <w:pPr>
        <w:rPr>
          <w:b/>
          <w:bCs/>
          <w:sz w:val="32"/>
          <w:szCs w:val="32"/>
          <w:u w:val="single"/>
        </w:rPr>
      </w:pPr>
    </w:p>
    <w:p w14:paraId="7AC93207" w14:textId="77777777" w:rsidR="003D18B1" w:rsidRPr="003D18B1" w:rsidRDefault="003D18B1" w:rsidP="003D18B1">
      <w:pPr>
        <w:rPr>
          <w:b/>
          <w:bCs/>
          <w:sz w:val="32"/>
          <w:szCs w:val="32"/>
          <w:u w:val="single"/>
        </w:rPr>
      </w:pPr>
    </w:p>
    <w:p w14:paraId="13911E82" w14:textId="77777777" w:rsidR="003D18B1" w:rsidRPr="003D18B1" w:rsidRDefault="003D18B1" w:rsidP="003D18B1">
      <w:pPr>
        <w:rPr>
          <w:b/>
          <w:bCs/>
          <w:sz w:val="32"/>
          <w:szCs w:val="32"/>
          <w:u w:val="single"/>
        </w:rPr>
      </w:pPr>
    </w:p>
    <w:p w14:paraId="414C28EF" w14:textId="77777777" w:rsidR="003D18B1" w:rsidRPr="003D18B1" w:rsidRDefault="003D18B1" w:rsidP="003D18B1">
      <w:pPr>
        <w:rPr>
          <w:b/>
          <w:bCs/>
          <w:sz w:val="32"/>
          <w:szCs w:val="32"/>
          <w:u w:val="single"/>
        </w:rPr>
      </w:pPr>
      <w:r w:rsidRPr="003D18B1">
        <w:rPr>
          <w:b/>
          <w:bCs/>
          <w:sz w:val="32"/>
          <w:szCs w:val="32"/>
          <w:u w:val="single"/>
        </w:rPr>
        <w:t>// Setting up an additional user</w:t>
      </w:r>
    </w:p>
    <w:p w14:paraId="21CB2C26" w14:textId="77777777" w:rsidR="003D18B1" w:rsidRPr="003D18B1" w:rsidRDefault="003D18B1" w:rsidP="003D18B1">
      <w:pPr>
        <w:rPr>
          <w:b/>
          <w:bCs/>
          <w:sz w:val="32"/>
          <w:szCs w:val="32"/>
          <w:u w:val="single"/>
        </w:rPr>
      </w:pPr>
      <w:r w:rsidRPr="003D18B1">
        <w:rPr>
          <w:b/>
          <w:bCs/>
          <w:sz w:val="32"/>
          <w:szCs w:val="32"/>
          <w:u w:val="single"/>
        </w:rPr>
        <w:t>CREATE ROLE DATA_SCIENTIST;</w:t>
      </w:r>
    </w:p>
    <w:p w14:paraId="0A6960AF" w14:textId="77777777" w:rsidR="003D18B1" w:rsidRPr="003D18B1" w:rsidRDefault="003D18B1" w:rsidP="003D18B1">
      <w:pPr>
        <w:rPr>
          <w:b/>
          <w:bCs/>
          <w:sz w:val="32"/>
          <w:szCs w:val="32"/>
          <w:u w:val="single"/>
        </w:rPr>
      </w:pPr>
      <w:r w:rsidRPr="003D18B1">
        <w:rPr>
          <w:b/>
          <w:bCs/>
          <w:sz w:val="32"/>
          <w:szCs w:val="32"/>
          <w:u w:val="single"/>
        </w:rPr>
        <w:t>GRANT USAGE ON WAREHOUSE COMPUTE_WH TO ROLE DATA_SCIENTIST;</w:t>
      </w:r>
    </w:p>
    <w:p w14:paraId="07AED9DE" w14:textId="77777777" w:rsidR="003D18B1" w:rsidRPr="003D18B1" w:rsidRDefault="003D18B1" w:rsidP="003D18B1">
      <w:pPr>
        <w:rPr>
          <w:b/>
          <w:bCs/>
          <w:sz w:val="32"/>
          <w:szCs w:val="32"/>
          <w:u w:val="single"/>
        </w:rPr>
      </w:pPr>
    </w:p>
    <w:p w14:paraId="59E8C747" w14:textId="77777777" w:rsidR="003D18B1" w:rsidRPr="003D18B1" w:rsidRDefault="003D18B1" w:rsidP="003D18B1">
      <w:pPr>
        <w:rPr>
          <w:b/>
          <w:bCs/>
          <w:sz w:val="32"/>
          <w:szCs w:val="32"/>
          <w:u w:val="single"/>
        </w:rPr>
      </w:pPr>
      <w:r w:rsidRPr="003D18B1">
        <w:rPr>
          <w:b/>
          <w:bCs/>
          <w:sz w:val="32"/>
          <w:szCs w:val="32"/>
          <w:u w:val="single"/>
        </w:rPr>
        <w:t>CREATE USER DS1 PASSWORD = 'DS1' LOGIN_NAME = 'DS1' DEFAULT_ROLE='DATA_SCIENTIST' DEFAULT_WAREHOUSE = 'DS_WH</w:t>
      </w:r>
      <w:proofErr w:type="gramStart"/>
      <w:r w:rsidRPr="003D18B1">
        <w:rPr>
          <w:b/>
          <w:bCs/>
          <w:sz w:val="32"/>
          <w:szCs w:val="32"/>
          <w:u w:val="single"/>
        </w:rPr>
        <w:t>'  MUST</w:t>
      </w:r>
      <w:proofErr w:type="gramEnd"/>
      <w:r w:rsidRPr="003D18B1">
        <w:rPr>
          <w:b/>
          <w:bCs/>
          <w:sz w:val="32"/>
          <w:szCs w:val="32"/>
          <w:u w:val="single"/>
        </w:rPr>
        <w:t>_CHANGE_PASSWORD = FALSE;</w:t>
      </w:r>
    </w:p>
    <w:p w14:paraId="65BA1BC2" w14:textId="5231E062" w:rsidR="008324B0" w:rsidRDefault="003D18B1" w:rsidP="003D18B1">
      <w:pPr>
        <w:rPr>
          <w:b/>
          <w:bCs/>
          <w:sz w:val="32"/>
          <w:szCs w:val="32"/>
          <w:u w:val="single"/>
        </w:rPr>
      </w:pPr>
      <w:r w:rsidRPr="003D18B1">
        <w:rPr>
          <w:b/>
          <w:bCs/>
          <w:sz w:val="32"/>
          <w:szCs w:val="32"/>
          <w:u w:val="single"/>
        </w:rPr>
        <w:t>GRANT ROLE DATA_SCIENTIST TO USER DS1;</w:t>
      </w:r>
    </w:p>
    <w:p w14:paraId="73C69D53" w14:textId="77D31D9A" w:rsidR="003D18B1" w:rsidRDefault="003A6725" w:rsidP="003D18B1">
      <w:pPr>
        <w:rPr>
          <w:b/>
          <w:bCs/>
          <w:sz w:val="32"/>
          <w:szCs w:val="32"/>
          <w:u w:val="single"/>
        </w:rPr>
      </w:pPr>
      <w:r w:rsidRPr="006A3C4A">
        <w:rPr>
          <w:b/>
          <w:bCs/>
          <w:sz w:val="32"/>
          <w:szCs w:val="32"/>
          <w:highlight w:val="yellow"/>
          <w:u w:val="single"/>
        </w:rPr>
        <w:t>Clust</w:t>
      </w:r>
      <w:r w:rsidR="006A3C4A" w:rsidRPr="006A3C4A">
        <w:rPr>
          <w:b/>
          <w:bCs/>
          <w:sz w:val="32"/>
          <w:szCs w:val="32"/>
          <w:highlight w:val="yellow"/>
          <w:u w:val="single"/>
        </w:rPr>
        <w:t>ering</w:t>
      </w:r>
    </w:p>
    <w:p w14:paraId="22752F25" w14:textId="3E2F8E8A" w:rsidR="006A3C4A" w:rsidRDefault="00EC77C3" w:rsidP="003D18B1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17C06E5" wp14:editId="1C7C8C7F">
            <wp:extent cx="5731510" cy="3223895"/>
            <wp:effectExtent l="0" t="0" r="2540" b="0"/>
            <wp:docPr id="1743640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4074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0540" w14:textId="680B1BCD" w:rsidR="008A09D1" w:rsidRDefault="008A09D1" w:rsidP="003D18B1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D366FC7" wp14:editId="12FF3C89">
            <wp:extent cx="5731510" cy="3223895"/>
            <wp:effectExtent l="0" t="0" r="2540" b="0"/>
            <wp:docPr id="647141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4187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F48C" w14:textId="4C563E20" w:rsidR="00044D79" w:rsidRDefault="00044D79" w:rsidP="003D18B1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39A319C" wp14:editId="08D1C0BE">
            <wp:extent cx="5731510" cy="3223895"/>
            <wp:effectExtent l="0" t="0" r="2540" b="0"/>
            <wp:docPr id="1130096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9644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63E8" w14:textId="40D65E63" w:rsidR="00F75A8F" w:rsidRDefault="00F75A8F" w:rsidP="003D18B1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AEFC577" wp14:editId="22C85B34">
            <wp:extent cx="5731510" cy="3223895"/>
            <wp:effectExtent l="0" t="0" r="2540" b="0"/>
            <wp:docPr id="785558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5835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E947" w14:textId="3D668C6F" w:rsidR="00155F9D" w:rsidRDefault="00155F9D" w:rsidP="003D18B1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22661FB" wp14:editId="7D5015B8">
            <wp:extent cx="5731510" cy="3223895"/>
            <wp:effectExtent l="0" t="0" r="2540" b="0"/>
            <wp:docPr id="186381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148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6EA5" w14:textId="77777777" w:rsidR="00F75A8F" w:rsidRDefault="00F75A8F" w:rsidP="003D18B1">
      <w:pPr>
        <w:rPr>
          <w:b/>
          <w:bCs/>
          <w:sz w:val="32"/>
          <w:szCs w:val="32"/>
          <w:u w:val="single"/>
        </w:rPr>
      </w:pPr>
    </w:p>
    <w:p w14:paraId="09231346" w14:textId="6622E94F" w:rsidR="006A3C4A" w:rsidRDefault="00E40578" w:rsidP="003D18B1">
      <w:pPr>
        <w:rPr>
          <w:b/>
          <w:bCs/>
          <w:sz w:val="32"/>
          <w:szCs w:val="32"/>
          <w:u w:val="single"/>
        </w:rPr>
      </w:pPr>
      <w:r w:rsidRPr="004B0D44">
        <w:rPr>
          <w:b/>
          <w:bCs/>
          <w:sz w:val="32"/>
          <w:szCs w:val="32"/>
          <w:highlight w:val="yellow"/>
          <w:u w:val="single"/>
        </w:rPr>
        <w:t xml:space="preserve">Loading data from </w:t>
      </w:r>
      <w:proofErr w:type="gramStart"/>
      <w:r w:rsidRPr="004B0D44">
        <w:rPr>
          <w:b/>
          <w:bCs/>
          <w:sz w:val="32"/>
          <w:szCs w:val="32"/>
          <w:highlight w:val="yellow"/>
          <w:u w:val="single"/>
        </w:rPr>
        <w:t>AWS :</w:t>
      </w:r>
      <w:proofErr w:type="gramEnd"/>
    </w:p>
    <w:p w14:paraId="3CFA1911" w14:textId="47D873D7" w:rsidR="008431F6" w:rsidRDefault="008431F6" w:rsidP="003D18B1">
      <w:pPr>
        <w:rPr>
          <w:b/>
          <w:bCs/>
          <w:sz w:val="32"/>
          <w:szCs w:val="32"/>
          <w:u w:val="single"/>
        </w:rPr>
      </w:pPr>
      <w:hyperlink r:id="rId37" w:history="1">
        <w:r w:rsidRPr="008431F6">
          <w:rPr>
            <w:rStyle w:val="Hyperlink"/>
            <w:b/>
            <w:bCs/>
            <w:sz w:val="32"/>
            <w:szCs w:val="32"/>
          </w:rPr>
          <w:t>Manage AWS Resources - AWS Management Console - AWS</w:t>
        </w:r>
      </w:hyperlink>
    </w:p>
    <w:p w14:paraId="559C43DD" w14:textId="4FA4D0BE" w:rsidR="000E7165" w:rsidRDefault="000E7165" w:rsidP="003D18B1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Step </w:t>
      </w:r>
      <w:proofErr w:type="gramStart"/>
      <w:r>
        <w:rPr>
          <w:b/>
          <w:bCs/>
          <w:sz w:val="32"/>
          <w:szCs w:val="32"/>
          <w:u w:val="single"/>
        </w:rPr>
        <w:t>1:-</w:t>
      </w:r>
      <w:proofErr w:type="gramEnd"/>
      <w:r w:rsidR="009E3D54">
        <w:rPr>
          <w:b/>
          <w:bCs/>
          <w:sz w:val="32"/>
          <w:szCs w:val="32"/>
          <w:u w:val="single"/>
        </w:rPr>
        <w:t xml:space="preserve">After Sign in </w:t>
      </w:r>
      <w:r w:rsidR="00484AC4">
        <w:rPr>
          <w:b/>
          <w:bCs/>
          <w:sz w:val="32"/>
          <w:szCs w:val="32"/>
          <w:u w:val="single"/>
        </w:rPr>
        <w:t>go to All services-&gt;</w:t>
      </w:r>
      <w:r w:rsidR="00F22DC4" w:rsidRPr="00F22DC4">
        <w:rPr>
          <w:b/>
          <w:bCs/>
          <w:sz w:val="32"/>
          <w:szCs w:val="32"/>
          <w:u w:val="single"/>
        </w:rPr>
        <w:t xml:space="preserve"> </w:t>
      </w:r>
      <w:r w:rsidR="00F22DC4" w:rsidRPr="007450A7">
        <w:rPr>
          <w:b/>
          <w:bCs/>
          <w:sz w:val="32"/>
          <w:szCs w:val="32"/>
          <w:u w:val="single"/>
        </w:rPr>
        <w:t xml:space="preserve">Storage </w:t>
      </w:r>
      <w:r w:rsidR="00F22DC4">
        <w:rPr>
          <w:b/>
          <w:bCs/>
          <w:sz w:val="32"/>
          <w:szCs w:val="32"/>
          <w:u w:val="single"/>
        </w:rPr>
        <w:t>-&gt;</w:t>
      </w:r>
      <w:r w:rsidR="00484AC4">
        <w:rPr>
          <w:b/>
          <w:bCs/>
          <w:sz w:val="32"/>
          <w:szCs w:val="32"/>
          <w:u w:val="single"/>
        </w:rPr>
        <w:t>s3</w:t>
      </w:r>
      <w:r w:rsidR="007450A7">
        <w:rPr>
          <w:b/>
          <w:bCs/>
          <w:sz w:val="32"/>
          <w:szCs w:val="32"/>
          <w:u w:val="single"/>
        </w:rPr>
        <w:t>(</w:t>
      </w:r>
      <w:r w:rsidR="007450A7" w:rsidRPr="007450A7">
        <w:rPr>
          <w:b/>
          <w:bCs/>
          <w:sz w:val="32"/>
          <w:szCs w:val="32"/>
          <w:u w:val="single"/>
        </w:rPr>
        <w:t>Simple Storage Service</w:t>
      </w:r>
      <w:r w:rsidR="007450A7">
        <w:rPr>
          <w:b/>
          <w:bCs/>
          <w:sz w:val="32"/>
          <w:szCs w:val="32"/>
          <w:u w:val="single"/>
        </w:rPr>
        <w:t>)</w:t>
      </w:r>
      <w:r w:rsidR="00484AC4">
        <w:rPr>
          <w:b/>
          <w:bCs/>
          <w:sz w:val="32"/>
          <w:szCs w:val="32"/>
          <w:u w:val="single"/>
        </w:rPr>
        <w:t>-&gt;</w:t>
      </w:r>
      <w:r w:rsidR="00D608FD">
        <w:rPr>
          <w:b/>
          <w:bCs/>
          <w:sz w:val="32"/>
          <w:szCs w:val="32"/>
          <w:u w:val="single"/>
        </w:rPr>
        <w:t>create bucket</w:t>
      </w:r>
    </w:p>
    <w:p w14:paraId="1A3204FF" w14:textId="0AD3A6FB" w:rsidR="00F22DC4" w:rsidRDefault="00D608FD" w:rsidP="00CB62C7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Step</w:t>
      </w:r>
      <w:r w:rsidR="00946BFD">
        <w:rPr>
          <w:b/>
          <w:bCs/>
          <w:sz w:val="32"/>
          <w:szCs w:val="32"/>
          <w:u w:val="single"/>
        </w:rPr>
        <w:t xml:space="preserve"> </w:t>
      </w:r>
      <w:r>
        <w:rPr>
          <w:b/>
          <w:bCs/>
          <w:sz w:val="32"/>
          <w:szCs w:val="32"/>
          <w:u w:val="single"/>
        </w:rPr>
        <w:t>2</w:t>
      </w:r>
      <w:r w:rsidR="00946BFD">
        <w:rPr>
          <w:b/>
          <w:bCs/>
          <w:sz w:val="32"/>
          <w:szCs w:val="32"/>
          <w:u w:val="single"/>
        </w:rPr>
        <w:t>:-</w:t>
      </w:r>
      <w:r w:rsidR="007450A7">
        <w:rPr>
          <w:b/>
          <w:bCs/>
          <w:sz w:val="32"/>
          <w:szCs w:val="32"/>
          <w:u w:val="single"/>
        </w:rPr>
        <w:t xml:space="preserve">Go to </w:t>
      </w:r>
      <w:hyperlink r:id="rId38" w:anchor="security_and_identity" w:history="1">
        <w:r w:rsidR="00F22DC4" w:rsidRPr="00F22DC4">
          <w:rPr>
            <w:rStyle w:val="Hyperlink"/>
            <w:b/>
            <w:bCs/>
            <w:sz w:val="32"/>
            <w:szCs w:val="32"/>
          </w:rPr>
          <w:t>Security, Identity, &amp; Compliance</w:t>
        </w:r>
      </w:hyperlink>
      <w:r w:rsidR="00F22DC4">
        <w:rPr>
          <w:b/>
          <w:bCs/>
          <w:sz w:val="32"/>
          <w:szCs w:val="32"/>
          <w:u w:val="single"/>
        </w:rPr>
        <w:t>-&gt;</w:t>
      </w:r>
      <w:r w:rsidR="000435BC">
        <w:rPr>
          <w:b/>
          <w:bCs/>
          <w:sz w:val="32"/>
          <w:szCs w:val="32"/>
          <w:u w:val="single"/>
        </w:rPr>
        <w:t>IAM-&gt;</w:t>
      </w:r>
      <w:r w:rsidR="00E07ED6">
        <w:rPr>
          <w:b/>
          <w:bCs/>
          <w:sz w:val="32"/>
          <w:szCs w:val="32"/>
          <w:u w:val="single"/>
        </w:rPr>
        <w:t>Roles-&gt;</w:t>
      </w:r>
      <w:r w:rsidR="007C0EC1">
        <w:rPr>
          <w:b/>
          <w:bCs/>
          <w:sz w:val="32"/>
          <w:szCs w:val="32"/>
          <w:u w:val="single"/>
        </w:rPr>
        <w:t>other aws account-&gt;</w:t>
      </w:r>
      <w:r w:rsidR="00FC33A6">
        <w:rPr>
          <w:b/>
          <w:bCs/>
          <w:sz w:val="32"/>
          <w:szCs w:val="32"/>
          <w:u w:val="single"/>
        </w:rPr>
        <w:t xml:space="preserve">give account </w:t>
      </w:r>
      <w:r w:rsidR="007C0EC1">
        <w:rPr>
          <w:b/>
          <w:bCs/>
          <w:sz w:val="32"/>
          <w:szCs w:val="32"/>
          <w:u w:val="single"/>
        </w:rPr>
        <w:t>id and external id as ‘00000’-&gt;</w:t>
      </w:r>
      <w:r w:rsidR="00E07ED6">
        <w:rPr>
          <w:b/>
          <w:bCs/>
          <w:sz w:val="32"/>
          <w:szCs w:val="32"/>
          <w:u w:val="single"/>
        </w:rPr>
        <w:t>Create Role</w:t>
      </w:r>
    </w:p>
    <w:p w14:paraId="3D87AC20" w14:textId="594843E5" w:rsidR="00CB62C7" w:rsidRDefault="00CB62C7" w:rsidP="00CB62C7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Step </w:t>
      </w:r>
      <w:proofErr w:type="gramStart"/>
      <w:r>
        <w:rPr>
          <w:b/>
          <w:bCs/>
          <w:sz w:val="32"/>
          <w:szCs w:val="32"/>
          <w:u w:val="single"/>
        </w:rPr>
        <w:t>3:-</w:t>
      </w:r>
      <w:proofErr w:type="gramEnd"/>
      <w:r w:rsidR="00A53CA3">
        <w:rPr>
          <w:b/>
          <w:bCs/>
          <w:sz w:val="32"/>
          <w:szCs w:val="32"/>
          <w:u w:val="single"/>
        </w:rPr>
        <w:t>C</w:t>
      </w:r>
      <w:r w:rsidR="007C0EC1">
        <w:rPr>
          <w:b/>
          <w:bCs/>
          <w:sz w:val="32"/>
          <w:szCs w:val="32"/>
          <w:u w:val="single"/>
        </w:rPr>
        <w:t>lick on role-&gt;</w:t>
      </w:r>
      <w:r w:rsidR="00FF49CE" w:rsidRPr="00FF49CE">
        <w:rPr>
          <w:rFonts w:ascii="Roboto" w:hAnsi="Roboto"/>
          <w:b/>
          <w:bCs/>
          <w:color w:val="0F141A"/>
          <w:spacing w:val="-5"/>
          <w:sz w:val="30"/>
          <w:szCs w:val="30"/>
          <w:shd w:val="clear" w:color="auto" w:fill="FFFFFF"/>
        </w:rPr>
        <w:t xml:space="preserve"> </w:t>
      </w:r>
      <w:r w:rsidR="00FF49CE" w:rsidRPr="00FF49CE">
        <w:rPr>
          <w:b/>
          <w:bCs/>
          <w:sz w:val="32"/>
          <w:szCs w:val="32"/>
          <w:u w:val="single"/>
        </w:rPr>
        <w:t xml:space="preserve">Permissions </w:t>
      </w:r>
      <w:r w:rsidR="007C0EC1">
        <w:rPr>
          <w:b/>
          <w:bCs/>
          <w:sz w:val="32"/>
          <w:szCs w:val="32"/>
          <w:u w:val="single"/>
        </w:rPr>
        <w:t>-&gt;</w:t>
      </w:r>
      <w:r w:rsidR="00573BAA">
        <w:rPr>
          <w:b/>
          <w:bCs/>
          <w:sz w:val="32"/>
          <w:szCs w:val="32"/>
          <w:u w:val="single"/>
        </w:rPr>
        <w:t>S</w:t>
      </w:r>
      <w:r w:rsidR="007C0EC1">
        <w:rPr>
          <w:b/>
          <w:bCs/>
          <w:sz w:val="32"/>
          <w:szCs w:val="32"/>
          <w:u w:val="single"/>
        </w:rPr>
        <w:t>earch-&gt;</w:t>
      </w:r>
      <w:r w:rsidR="00FF49CE">
        <w:rPr>
          <w:b/>
          <w:bCs/>
          <w:sz w:val="32"/>
          <w:szCs w:val="32"/>
          <w:u w:val="single"/>
        </w:rPr>
        <w:t>Amazon</w:t>
      </w:r>
      <w:r w:rsidR="00573BAA">
        <w:rPr>
          <w:b/>
          <w:bCs/>
          <w:sz w:val="32"/>
          <w:szCs w:val="32"/>
          <w:u w:val="single"/>
        </w:rPr>
        <w:t>S3FullAcess</w:t>
      </w:r>
    </w:p>
    <w:p w14:paraId="572217AF" w14:textId="53E3C31A" w:rsidR="00573BAA" w:rsidRDefault="00A53CA3" w:rsidP="00CB62C7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Step </w:t>
      </w:r>
      <w:proofErr w:type="gramStart"/>
      <w:r>
        <w:rPr>
          <w:b/>
          <w:bCs/>
          <w:sz w:val="32"/>
          <w:szCs w:val="32"/>
          <w:u w:val="single"/>
        </w:rPr>
        <w:t>4:-</w:t>
      </w:r>
      <w:proofErr w:type="gramEnd"/>
      <w:r>
        <w:rPr>
          <w:b/>
          <w:bCs/>
          <w:sz w:val="32"/>
          <w:szCs w:val="32"/>
          <w:u w:val="single"/>
        </w:rPr>
        <w:t xml:space="preserve"> Click on</w:t>
      </w:r>
      <w:r w:rsidR="000F438B">
        <w:rPr>
          <w:b/>
          <w:bCs/>
          <w:sz w:val="32"/>
          <w:szCs w:val="32"/>
          <w:u w:val="single"/>
        </w:rPr>
        <w:t xml:space="preserve"> </w:t>
      </w:r>
      <w:r w:rsidR="00ED1524">
        <w:rPr>
          <w:b/>
          <w:bCs/>
          <w:sz w:val="32"/>
          <w:szCs w:val="32"/>
          <w:u w:val="single"/>
        </w:rPr>
        <w:t xml:space="preserve"> Role</w:t>
      </w:r>
      <w:r w:rsidR="000F438B">
        <w:rPr>
          <w:b/>
          <w:bCs/>
          <w:sz w:val="32"/>
          <w:szCs w:val="32"/>
          <w:u w:val="single"/>
        </w:rPr>
        <w:t xml:space="preserve"> and </w:t>
      </w:r>
      <w:r w:rsidR="00ED1524">
        <w:rPr>
          <w:b/>
          <w:bCs/>
          <w:sz w:val="32"/>
          <w:szCs w:val="32"/>
          <w:u w:val="single"/>
        </w:rPr>
        <w:t>copy ARN</w:t>
      </w:r>
      <w:r w:rsidR="00916A90">
        <w:rPr>
          <w:b/>
          <w:bCs/>
          <w:sz w:val="32"/>
          <w:szCs w:val="32"/>
          <w:u w:val="single"/>
        </w:rPr>
        <w:t>.</w:t>
      </w:r>
    </w:p>
    <w:p w14:paraId="2CDE4C3A" w14:textId="017D1AAE" w:rsidR="00ED1524" w:rsidRPr="00F22DC4" w:rsidRDefault="00ED1524" w:rsidP="00CB62C7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Step </w:t>
      </w:r>
      <w:proofErr w:type="gramStart"/>
      <w:r>
        <w:rPr>
          <w:b/>
          <w:bCs/>
          <w:sz w:val="32"/>
          <w:szCs w:val="32"/>
          <w:u w:val="single"/>
        </w:rPr>
        <w:t>5:-</w:t>
      </w:r>
      <w:proofErr w:type="gramEnd"/>
      <w:r w:rsidR="00877850">
        <w:rPr>
          <w:b/>
          <w:bCs/>
          <w:sz w:val="32"/>
          <w:szCs w:val="32"/>
          <w:u w:val="single"/>
        </w:rPr>
        <w:t>login into snowflake account-&gt;create storage integration Object.</w:t>
      </w:r>
    </w:p>
    <w:p w14:paraId="0BF67BCA" w14:textId="7F386439" w:rsidR="00F22DC4" w:rsidRPr="00F22DC4" w:rsidRDefault="00F22DC4" w:rsidP="00F22DC4">
      <w:pPr>
        <w:ind w:left="720"/>
        <w:rPr>
          <w:b/>
          <w:bCs/>
          <w:sz w:val="32"/>
          <w:szCs w:val="32"/>
          <w:u w:val="single"/>
        </w:rPr>
      </w:pPr>
    </w:p>
    <w:p w14:paraId="07C9115E" w14:textId="09F79CFF" w:rsidR="00D608FD" w:rsidRDefault="00D608FD" w:rsidP="003D18B1">
      <w:pPr>
        <w:rPr>
          <w:b/>
          <w:bCs/>
          <w:sz w:val="32"/>
          <w:szCs w:val="32"/>
          <w:u w:val="single"/>
        </w:rPr>
      </w:pPr>
    </w:p>
    <w:p w14:paraId="26014CA3" w14:textId="77777777" w:rsidR="00877850" w:rsidRDefault="00877850" w:rsidP="003D18B1">
      <w:pPr>
        <w:rPr>
          <w:b/>
          <w:bCs/>
          <w:sz w:val="32"/>
          <w:szCs w:val="32"/>
          <w:u w:val="single"/>
        </w:rPr>
      </w:pPr>
    </w:p>
    <w:p w14:paraId="70F72CAE" w14:textId="2E01BD10" w:rsidR="004B0D44" w:rsidRDefault="004B0D44" w:rsidP="003D18B1">
      <w:pPr>
        <w:rPr>
          <w:b/>
          <w:bCs/>
          <w:sz w:val="32"/>
          <w:szCs w:val="32"/>
          <w:u w:val="single"/>
        </w:rPr>
      </w:pPr>
      <w:r w:rsidRPr="00CE3394">
        <w:rPr>
          <w:b/>
          <w:bCs/>
          <w:sz w:val="32"/>
          <w:szCs w:val="32"/>
          <w:highlight w:val="yellow"/>
          <w:u w:val="single"/>
        </w:rPr>
        <w:t>Creating integra</w:t>
      </w:r>
      <w:r w:rsidR="00CE3394" w:rsidRPr="00CE3394">
        <w:rPr>
          <w:b/>
          <w:bCs/>
          <w:sz w:val="32"/>
          <w:szCs w:val="32"/>
          <w:highlight w:val="yellow"/>
          <w:u w:val="single"/>
        </w:rPr>
        <w:t xml:space="preserve">tion </w:t>
      </w:r>
      <w:proofErr w:type="gramStart"/>
      <w:r w:rsidR="00CE3394" w:rsidRPr="00CE3394">
        <w:rPr>
          <w:b/>
          <w:bCs/>
          <w:sz w:val="32"/>
          <w:szCs w:val="32"/>
          <w:highlight w:val="yellow"/>
          <w:u w:val="single"/>
        </w:rPr>
        <w:t>Object</w:t>
      </w:r>
      <w:r w:rsidR="002339BA">
        <w:rPr>
          <w:b/>
          <w:bCs/>
          <w:sz w:val="32"/>
          <w:szCs w:val="32"/>
          <w:u w:val="single"/>
        </w:rPr>
        <w:t xml:space="preserve"> :</w:t>
      </w:r>
      <w:proofErr w:type="gramEnd"/>
      <w:r w:rsidR="002339BA">
        <w:rPr>
          <w:b/>
          <w:bCs/>
          <w:sz w:val="32"/>
          <w:szCs w:val="32"/>
          <w:u w:val="single"/>
        </w:rPr>
        <w:t>-</w:t>
      </w:r>
    </w:p>
    <w:p w14:paraId="372238DE" w14:textId="77777777" w:rsidR="002339BA" w:rsidRPr="002339BA" w:rsidRDefault="002339BA" w:rsidP="002339BA">
      <w:pPr>
        <w:rPr>
          <w:b/>
          <w:bCs/>
          <w:sz w:val="32"/>
          <w:szCs w:val="32"/>
          <w:u w:val="single"/>
        </w:rPr>
      </w:pPr>
      <w:r w:rsidRPr="002339BA">
        <w:rPr>
          <w:b/>
          <w:bCs/>
          <w:sz w:val="32"/>
          <w:szCs w:val="32"/>
          <w:u w:val="single"/>
        </w:rPr>
        <w:t>// Create storage integration object</w:t>
      </w:r>
    </w:p>
    <w:p w14:paraId="36EC62EF" w14:textId="77777777" w:rsidR="002339BA" w:rsidRPr="002339BA" w:rsidRDefault="002339BA" w:rsidP="002339BA">
      <w:pPr>
        <w:rPr>
          <w:b/>
          <w:bCs/>
          <w:sz w:val="32"/>
          <w:szCs w:val="32"/>
          <w:u w:val="single"/>
        </w:rPr>
      </w:pPr>
    </w:p>
    <w:p w14:paraId="259C2CD7" w14:textId="77777777" w:rsidR="002339BA" w:rsidRPr="002339BA" w:rsidRDefault="002339BA" w:rsidP="002339BA">
      <w:pPr>
        <w:rPr>
          <w:b/>
          <w:bCs/>
          <w:sz w:val="32"/>
          <w:szCs w:val="32"/>
          <w:u w:val="single"/>
        </w:rPr>
      </w:pPr>
      <w:r w:rsidRPr="002339BA">
        <w:rPr>
          <w:b/>
          <w:bCs/>
          <w:sz w:val="32"/>
          <w:szCs w:val="32"/>
          <w:u w:val="single"/>
        </w:rPr>
        <w:t>create or replace storage integration s3_int</w:t>
      </w:r>
    </w:p>
    <w:p w14:paraId="7370E88D" w14:textId="77777777" w:rsidR="002339BA" w:rsidRPr="002339BA" w:rsidRDefault="002339BA" w:rsidP="002339BA">
      <w:pPr>
        <w:rPr>
          <w:b/>
          <w:bCs/>
          <w:sz w:val="32"/>
          <w:szCs w:val="32"/>
          <w:u w:val="single"/>
        </w:rPr>
      </w:pPr>
      <w:r w:rsidRPr="002339BA">
        <w:rPr>
          <w:b/>
          <w:bCs/>
          <w:sz w:val="32"/>
          <w:szCs w:val="32"/>
          <w:u w:val="single"/>
        </w:rPr>
        <w:t xml:space="preserve">  TYPE = EXTERNAL_STAGE</w:t>
      </w:r>
    </w:p>
    <w:p w14:paraId="4D966F1E" w14:textId="77777777" w:rsidR="002339BA" w:rsidRPr="002339BA" w:rsidRDefault="002339BA" w:rsidP="002339BA">
      <w:pPr>
        <w:rPr>
          <w:b/>
          <w:bCs/>
          <w:sz w:val="32"/>
          <w:szCs w:val="32"/>
          <w:u w:val="single"/>
        </w:rPr>
      </w:pPr>
      <w:r w:rsidRPr="002339BA">
        <w:rPr>
          <w:b/>
          <w:bCs/>
          <w:sz w:val="32"/>
          <w:szCs w:val="32"/>
          <w:u w:val="single"/>
        </w:rPr>
        <w:t xml:space="preserve">  STORAGE_PROVIDER = S3</w:t>
      </w:r>
    </w:p>
    <w:p w14:paraId="1F31C285" w14:textId="77777777" w:rsidR="002339BA" w:rsidRPr="002339BA" w:rsidRDefault="002339BA" w:rsidP="002339BA">
      <w:pPr>
        <w:rPr>
          <w:b/>
          <w:bCs/>
          <w:sz w:val="32"/>
          <w:szCs w:val="32"/>
          <w:u w:val="single"/>
        </w:rPr>
      </w:pPr>
      <w:r w:rsidRPr="002339BA">
        <w:rPr>
          <w:b/>
          <w:bCs/>
          <w:sz w:val="32"/>
          <w:szCs w:val="32"/>
          <w:u w:val="single"/>
        </w:rPr>
        <w:t xml:space="preserve">  ENABLED = TRUE </w:t>
      </w:r>
    </w:p>
    <w:p w14:paraId="53001C04" w14:textId="77777777" w:rsidR="002339BA" w:rsidRPr="002339BA" w:rsidRDefault="002339BA" w:rsidP="002339BA">
      <w:pPr>
        <w:rPr>
          <w:b/>
          <w:bCs/>
          <w:sz w:val="32"/>
          <w:szCs w:val="32"/>
          <w:u w:val="single"/>
        </w:rPr>
      </w:pPr>
      <w:r w:rsidRPr="002339BA">
        <w:rPr>
          <w:b/>
          <w:bCs/>
          <w:sz w:val="32"/>
          <w:szCs w:val="32"/>
          <w:u w:val="single"/>
        </w:rPr>
        <w:t xml:space="preserve">  STORAGE_AWS_ROLE_ARN = '</w:t>
      </w:r>
      <w:proofErr w:type="gramStart"/>
      <w:r w:rsidRPr="002339BA">
        <w:rPr>
          <w:b/>
          <w:bCs/>
          <w:sz w:val="32"/>
          <w:szCs w:val="32"/>
          <w:u w:val="single"/>
        </w:rPr>
        <w:t>arn:aws</w:t>
      </w:r>
      <w:proofErr w:type="gramEnd"/>
      <w:r w:rsidRPr="002339BA">
        <w:rPr>
          <w:b/>
          <w:bCs/>
          <w:sz w:val="32"/>
          <w:szCs w:val="32"/>
          <w:u w:val="single"/>
        </w:rPr>
        <w:t>:iam::796973497207:role/snowflake-access-role'</w:t>
      </w:r>
    </w:p>
    <w:p w14:paraId="463FAC08" w14:textId="77777777" w:rsidR="002339BA" w:rsidRPr="002339BA" w:rsidRDefault="002339BA" w:rsidP="002339BA">
      <w:pPr>
        <w:rPr>
          <w:b/>
          <w:bCs/>
          <w:sz w:val="32"/>
          <w:szCs w:val="32"/>
          <w:u w:val="single"/>
        </w:rPr>
      </w:pPr>
      <w:r w:rsidRPr="002339BA">
        <w:rPr>
          <w:b/>
          <w:bCs/>
          <w:sz w:val="32"/>
          <w:szCs w:val="32"/>
          <w:u w:val="single"/>
        </w:rPr>
        <w:t xml:space="preserve">  STORAGE_ALLOWED_LOCATIONS = ('s3://snowflake-sample-223/csv/', 's3://s3://snowflake-sample-223/json/')</w:t>
      </w:r>
    </w:p>
    <w:p w14:paraId="13B77BF0" w14:textId="77777777" w:rsidR="002339BA" w:rsidRPr="002339BA" w:rsidRDefault="002339BA" w:rsidP="002339BA">
      <w:pPr>
        <w:rPr>
          <w:b/>
          <w:bCs/>
          <w:sz w:val="32"/>
          <w:szCs w:val="32"/>
          <w:u w:val="single"/>
        </w:rPr>
      </w:pPr>
      <w:r w:rsidRPr="002339BA">
        <w:rPr>
          <w:b/>
          <w:bCs/>
          <w:sz w:val="32"/>
          <w:szCs w:val="32"/>
          <w:u w:val="single"/>
        </w:rPr>
        <w:t xml:space="preserve">   COMMENT = 'This an optional comment</w:t>
      </w:r>
      <w:proofErr w:type="gramStart"/>
      <w:r w:rsidRPr="002339BA">
        <w:rPr>
          <w:b/>
          <w:bCs/>
          <w:sz w:val="32"/>
          <w:szCs w:val="32"/>
          <w:u w:val="single"/>
        </w:rPr>
        <w:t>' ;</w:t>
      </w:r>
      <w:proofErr w:type="gramEnd"/>
    </w:p>
    <w:p w14:paraId="011A4F2D" w14:textId="77777777" w:rsidR="002339BA" w:rsidRPr="002339BA" w:rsidRDefault="002339BA" w:rsidP="002339BA">
      <w:pPr>
        <w:rPr>
          <w:b/>
          <w:bCs/>
          <w:sz w:val="32"/>
          <w:szCs w:val="32"/>
          <w:u w:val="single"/>
        </w:rPr>
      </w:pPr>
      <w:r w:rsidRPr="002339BA">
        <w:rPr>
          <w:b/>
          <w:bCs/>
          <w:sz w:val="32"/>
          <w:szCs w:val="32"/>
          <w:u w:val="single"/>
        </w:rPr>
        <w:t xml:space="preserve">   </w:t>
      </w:r>
    </w:p>
    <w:p w14:paraId="695C3288" w14:textId="77777777" w:rsidR="002339BA" w:rsidRPr="002339BA" w:rsidRDefault="002339BA" w:rsidP="002339BA">
      <w:pPr>
        <w:rPr>
          <w:b/>
          <w:bCs/>
          <w:sz w:val="32"/>
          <w:szCs w:val="32"/>
          <w:u w:val="single"/>
        </w:rPr>
      </w:pPr>
      <w:r w:rsidRPr="002339BA">
        <w:rPr>
          <w:b/>
          <w:bCs/>
          <w:sz w:val="32"/>
          <w:szCs w:val="32"/>
          <w:u w:val="single"/>
        </w:rPr>
        <w:t xml:space="preserve">   </w:t>
      </w:r>
    </w:p>
    <w:p w14:paraId="110B8CA9" w14:textId="77777777" w:rsidR="002339BA" w:rsidRPr="002339BA" w:rsidRDefault="002339BA" w:rsidP="002339BA">
      <w:pPr>
        <w:rPr>
          <w:b/>
          <w:bCs/>
          <w:sz w:val="32"/>
          <w:szCs w:val="32"/>
          <w:u w:val="single"/>
        </w:rPr>
      </w:pPr>
      <w:r w:rsidRPr="002339BA">
        <w:rPr>
          <w:b/>
          <w:bCs/>
          <w:sz w:val="32"/>
          <w:szCs w:val="32"/>
          <w:u w:val="single"/>
        </w:rPr>
        <w:t>// See storage integration properties to fetch external_id so we can update it in S3</w:t>
      </w:r>
    </w:p>
    <w:p w14:paraId="3BA8EC02" w14:textId="77777777" w:rsidR="00C4506B" w:rsidRPr="000E7165" w:rsidRDefault="00C4506B" w:rsidP="00C4506B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>DESC integration s3_int;</w:t>
      </w:r>
    </w:p>
    <w:p w14:paraId="5A72CAF6" w14:textId="77777777" w:rsidR="00C4506B" w:rsidRPr="000E7165" w:rsidRDefault="00C4506B" w:rsidP="00C4506B">
      <w:pPr>
        <w:rPr>
          <w:b/>
          <w:bCs/>
          <w:sz w:val="32"/>
          <w:szCs w:val="32"/>
          <w:u w:val="single"/>
        </w:rPr>
      </w:pPr>
    </w:p>
    <w:p w14:paraId="00E12F17" w14:textId="77777777" w:rsidR="00C4506B" w:rsidRPr="000E7165" w:rsidRDefault="00C4506B" w:rsidP="00C4506B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>alter STORAGE integration s3_int</w:t>
      </w:r>
    </w:p>
    <w:p w14:paraId="59D83229" w14:textId="77777777" w:rsidR="00C4506B" w:rsidRDefault="00C4506B" w:rsidP="00C4506B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>set STORAGE_ALLOWED_LOCATIONS=('s3://snowflake-s3bucket-1234/csv/','s3://snowflake-s3bucket-1234/json/');</w:t>
      </w:r>
    </w:p>
    <w:p w14:paraId="49A50184" w14:textId="2F1B056D" w:rsidR="00990F83" w:rsidRDefault="00990F83" w:rsidP="00C4506B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Step </w:t>
      </w:r>
      <w:proofErr w:type="gramStart"/>
      <w:r>
        <w:rPr>
          <w:b/>
          <w:bCs/>
          <w:sz w:val="32"/>
          <w:szCs w:val="32"/>
          <w:u w:val="single"/>
        </w:rPr>
        <w:t>6 :</w:t>
      </w:r>
      <w:proofErr w:type="gramEnd"/>
      <w:r>
        <w:rPr>
          <w:b/>
          <w:bCs/>
          <w:sz w:val="32"/>
          <w:szCs w:val="32"/>
          <w:u w:val="single"/>
        </w:rPr>
        <w:t>-</w:t>
      </w:r>
    </w:p>
    <w:p w14:paraId="712B3C01" w14:textId="0F8D0A8F" w:rsidR="00990F83" w:rsidRDefault="00990F83" w:rsidP="00C4506B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>DESC integration s3_int;</w:t>
      </w:r>
    </w:p>
    <w:p w14:paraId="51E45126" w14:textId="27D9ECDE" w:rsidR="00990F83" w:rsidRDefault="009A486B" w:rsidP="00C4506B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Copy </w:t>
      </w:r>
      <w:r w:rsidRPr="009A486B">
        <w:rPr>
          <w:b/>
          <w:bCs/>
          <w:sz w:val="32"/>
          <w:szCs w:val="32"/>
          <w:u w:val="single"/>
        </w:rPr>
        <w:t>STORAGE_AWS_IAM_USER_ARN</w:t>
      </w:r>
      <w:r>
        <w:rPr>
          <w:b/>
          <w:bCs/>
          <w:sz w:val="32"/>
          <w:szCs w:val="32"/>
          <w:u w:val="single"/>
        </w:rPr>
        <w:t xml:space="preserve"> and </w:t>
      </w:r>
      <w:r w:rsidR="00861A04" w:rsidRPr="00861A04">
        <w:rPr>
          <w:b/>
          <w:bCs/>
          <w:sz w:val="32"/>
          <w:szCs w:val="32"/>
          <w:u w:val="single"/>
        </w:rPr>
        <w:t>STORAGE_AWS_EXTERNAL_ID</w:t>
      </w:r>
      <w:r w:rsidR="006C3BCF">
        <w:rPr>
          <w:b/>
          <w:bCs/>
          <w:sz w:val="32"/>
          <w:szCs w:val="32"/>
          <w:u w:val="single"/>
        </w:rPr>
        <w:t xml:space="preserve"> then in AWS Account click on role-&gt;</w:t>
      </w:r>
      <w:r w:rsidR="00EA6BC4">
        <w:rPr>
          <w:b/>
          <w:bCs/>
          <w:sz w:val="32"/>
          <w:szCs w:val="32"/>
          <w:u w:val="single"/>
        </w:rPr>
        <w:t>Trust Rela</w:t>
      </w:r>
      <w:r w:rsidR="008C0C6A">
        <w:rPr>
          <w:b/>
          <w:bCs/>
          <w:sz w:val="32"/>
          <w:szCs w:val="32"/>
          <w:u w:val="single"/>
        </w:rPr>
        <w:t xml:space="preserve">tionships-&gt;Edit trust </w:t>
      </w:r>
      <w:r w:rsidR="00B66DFE">
        <w:rPr>
          <w:b/>
          <w:bCs/>
          <w:sz w:val="32"/>
          <w:szCs w:val="32"/>
          <w:u w:val="single"/>
        </w:rPr>
        <w:t xml:space="preserve">policy-_then update </w:t>
      </w:r>
      <w:r w:rsidR="0067105F">
        <w:rPr>
          <w:b/>
          <w:bCs/>
          <w:sz w:val="32"/>
          <w:szCs w:val="32"/>
          <w:u w:val="single"/>
        </w:rPr>
        <w:t>AWS-&gt;</w:t>
      </w:r>
      <w:r w:rsidR="0067105F" w:rsidRPr="0067105F">
        <w:rPr>
          <w:b/>
          <w:bCs/>
          <w:sz w:val="32"/>
          <w:szCs w:val="32"/>
          <w:u w:val="single"/>
        </w:rPr>
        <w:t xml:space="preserve"> </w:t>
      </w:r>
      <w:r w:rsidR="0067105F" w:rsidRPr="009A486B">
        <w:rPr>
          <w:b/>
          <w:bCs/>
          <w:sz w:val="32"/>
          <w:szCs w:val="32"/>
          <w:u w:val="single"/>
        </w:rPr>
        <w:t>STORAGE_AWS_IAM_USER_ARN</w:t>
      </w:r>
    </w:p>
    <w:p w14:paraId="12F2F2DF" w14:textId="087AE0AC" w:rsidR="0067105F" w:rsidRDefault="0067105F" w:rsidP="00C4506B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Exter</w:t>
      </w:r>
      <w:r w:rsidR="005F1F14">
        <w:rPr>
          <w:b/>
          <w:bCs/>
          <w:sz w:val="32"/>
          <w:szCs w:val="32"/>
          <w:u w:val="single"/>
        </w:rPr>
        <w:t>nal ID-&gt;</w:t>
      </w:r>
      <w:r w:rsidR="005F1F14" w:rsidRPr="005F1F14">
        <w:rPr>
          <w:b/>
          <w:bCs/>
          <w:sz w:val="32"/>
          <w:szCs w:val="32"/>
          <w:u w:val="single"/>
        </w:rPr>
        <w:t xml:space="preserve"> </w:t>
      </w:r>
      <w:r w:rsidR="005F1F14" w:rsidRPr="00861A04">
        <w:rPr>
          <w:b/>
          <w:bCs/>
          <w:sz w:val="32"/>
          <w:szCs w:val="32"/>
          <w:u w:val="single"/>
        </w:rPr>
        <w:t>STORAGE_AWS_EXTERNAL_ID</w:t>
      </w:r>
    </w:p>
    <w:p w14:paraId="7323BFA9" w14:textId="77777777" w:rsidR="00990F83" w:rsidRPr="000E7165" w:rsidRDefault="00990F83" w:rsidP="00C4506B">
      <w:pPr>
        <w:rPr>
          <w:b/>
          <w:bCs/>
          <w:sz w:val="32"/>
          <w:szCs w:val="32"/>
          <w:u w:val="single"/>
        </w:rPr>
      </w:pPr>
    </w:p>
    <w:p w14:paraId="4CEA4D12" w14:textId="77777777" w:rsidR="007B54EB" w:rsidRDefault="007B54EB" w:rsidP="00313066">
      <w:pPr>
        <w:rPr>
          <w:b/>
          <w:bCs/>
          <w:sz w:val="32"/>
          <w:szCs w:val="32"/>
          <w:u w:val="single"/>
        </w:rPr>
      </w:pPr>
    </w:p>
    <w:p w14:paraId="78C1B33E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>// Create table first</w:t>
      </w:r>
    </w:p>
    <w:p w14:paraId="3A0647D6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>CREATE OR REPLACE TABLE OUR_FIRST_</w:t>
      </w:r>
      <w:proofErr w:type="gramStart"/>
      <w:r w:rsidRPr="000E7165">
        <w:rPr>
          <w:b/>
          <w:bCs/>
          <w:sz w:val="32"/>
          <w:szCs w:val="32"/>
          <w:u w:val="single"/>
        </w:rPr>
        <w:t>DB.PUBLIC.movie</w:t>
      </w:r>
      <w:proofErr w:type="gramEnd"/>
      <w:r w:rsidRPr="000E7165">
        <w:rPr>
          <w:b/>
          <w:bCs/>
          <w:sz w:val="32"/>
          <w:szCs w:val="32"/>
          <w:u w:val="single"/>
        </w:rPr>
        <w:t>_titles (</w:t>
      </w:r>
    </w:p>
    <w:p w14:paraId="1DFEAF64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show_id STRING,</w:t>
      </w:r>
    </w:p>
    <w:p w14:paraId="4E9B5037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type STRING,</w:t>
      </w:r>
    </w:p>
    <w:p w14:paraId="3761335C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title STRING,</w:t>
      </w:r>
    </w:p>
    <w:p w14:paraId="26FC210C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director STRING,</w:t>
      </w:r>
    </w:p>
    <w:p w14:paraId="318C8DEC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cast STRING,</w:t>
      </w:r>
    </w:p>
    <w:p w14:paraId="782D51ED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country STRING,</w:t>
      </w:r>
    </w:p>
    <w:p w14:paraId="7DACDDF7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date_added STRING,</w:t>
      </w:r>
    </w:p>
    <w:p w14:paraId="6BCC4A15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release_year STRING,</w:t>
      </w:r>
    </w:p>
    <w:p w14:paraId="1743037D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rating STRING,</w:t>
      </w:r>
    </w:p>
    <w:p w14:paraId="00E98FA1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duration STRING,</w:t>
      </w:r>
    </w:p>
    <w:p w14:paraId="1B37D654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listed_in STRING,</w:t>
      </w:r>
    </w:p>
    <w:p w14:paraId="482608E4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description </w:t>
      </w:r>
      <w:proofErr w:type="gramStart"/>
      <w:r w:rsidRPr="000E7165">
        <w:rPr>
          <w:b/>
          <w:bCs/>
          <w:sz w:val="32"/>
          <w:szCs w:val="32"/>
          <w:u w:val="single"/>
        </w:rPr>
        <w:t>STRING )</w:t>
      </w:r>
      <w:proofErr w:type="gramEnd"/>
      <w:r w:rsidRPr="000E7165">
        <w:rPr>
          <w:b/>
          <w:bCs/>
          <w:sz w:val="32"/>
          <w:szCs w:val="32"/>
          <w:u w:val="single"/>
        </w:rPr>
        <w:t>;</w:t>
      </w:r>
    </w:p>
    <w:p w14:paraId="762FF6E4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</w:t>
      </w:r>
    </w:p>
    <w:p w14:paraId="291F8C1B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</w:t>
      </w:r>
    </w:p>
    <w:p w14:paraId="3A4EA447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</w:p>
    <w:p w14:paraId="760101AB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>// Create file format object</w:t>
      </w:r>
    </w:p>
    <w:p w14:paraId="1FAA0112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>CREATE OR REPLACE file format MANAGE_DB.file_formats.csv_fileformat</w:t>
      </w:r>
    </w:p>
    <w:p w14:paraId="57F7E46F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  type = csv</w:t>
      </w:r>
    </w:p>
    <w:p w14:paraId="5C034872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  field_delimiter = ','</w:t>
      </w:r>
    </w:p>
    <w:p w14:paraId="04FF1A41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  skip_header = 1</w:t>
      </w:r>
    </w:p>
    <w:p w14:paraId="499EE51D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  null_if = ('NULL','null')</w:t>
      </w:r>
    </w:p>
    <w:p w14:paraId="6FC85788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  empty_field_as_null = TRUE</w:t>
      </w:r>
    </w:p>
    <w:p w14:paraId="73D2FFFA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  Field_optionally_enclosed_by='"';</w:t>
      </w:r>
    </w:p>
    <w:p w14:paraId="00B31887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  </w:t>
      </w:r>
    </w:p>
    <w:p w14:paraId="71C0AC83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  </w:t>
      </w:r>
    </w:p>
    <w:p w14:paraId="07A703A6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// Create stage object with integration object &amp; file format object</w:t>
      </w:r>
    </w:p>
    <w:p w14:paraId="2D439F18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>CREATE OR REPLACE stage MANAGE_DB.external_stages.csv_folder</w:t>
      </w:r>
    </w:p>
    <w:p w14:paraId="163B2081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  URL = 's3://snowflake-s3bucket-1234/csv/'</w:t>
      </w:r>
    </w:p>
    <w:p w14:paraId="755AC4F5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  STORAGE_INTEGRATION = s3_int</w:t>
      </w:r>
    </w:p>
    <w:p w14:paraId="3642F1E0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  FILE_FORMAT = MANAGE_DB.file_formats.csv_fileformat;</w:t>
      </w:r>
    </w:p>
    <w:p w14:paraId="4145F66A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</w:p>
    <w:p w14:paraId="1036DE2C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</w:p>
    <w:p w14:paraId="23F5F1E9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// Use Copy command       </w:t>
      </w:r>
    </w:p>
    <w:p w14:paraId="2D4E4CC4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>COPY INTO OUR_FIRST_</w:t>
      </w:r>
      <w:proofErr w:type="gramStart"/>
      <w:r w:rsidRPr="000E7165">
        <w:rPr>
          <w:b/>
          <w:bCs/>
          <w:sz w:val="32"/>
          <w:szCs w:val="32"/>
          <w:u w:val="single"/>
        </w:rPr>
        <w:t>DB.PUBLIC.movie</w:t>
      </w:r>
      <w:proofErr w:type="gramEnd"/>
      <w:r w:rsidRPr="000E7165">
        <w:rPr>
          <w:b/>
          <w:bCs/>
          <w:sz w:val="32"/>
          <w:szCs w:val="32"/>
          <w:u w:val="single"/>
        </w:rPr>
        <w:t>_titles</w:t>
      </w:r>
    </w:p>
    <w:p w14:paraId="2FE3BBDE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lastRenderedPageBreak/>
        <w:t xml:space="preserve">    FROM @MANAGE_DB.external_stages.csv_folder;</w:t>
      </w:r>
    </w:p>
    <w:p w14:paraId="4EAB041F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  </w:t>
      </w:r>
    </w:p>
    <w:p w14:paraId="11C9F640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  </w:t>
      </w:r>
    </w:p>
    <w:p w14:paraId="0BF8B8B0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  </w:t>
      </w:r>
    </w:p>
    <w:p w14:paraId="5FD1FDB2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  </w:t>
      </w:r>
    </w:p>
    <w:p w14:paraId="15FE73A1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  </w:t>
      </w:r>
    </w:p>
    <w:p w14:paraId="5DA6926C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>// Create file format object</w:t>
      </w:r>
    </w:p>
    <w:p w14:paraId="5A4C1625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>CREATE OR REPLACE file format MANAGE_DB.file_formats.csv_fileformat</w:t>
      </w:r>
    </w:p>
    <w:p w14:paraId="33FA6C46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  type = csv</w:t>
      </w:r>
    </w:p>
    <w:p w14:paraId="29188350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  field_delimiter = ','</w:t>
      </w:r>
    </w:p>
    <w:p w14:paraId="2C724B49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  skip_header = 1</w:t>
      </w:r>
    </w:p>
    <w:p w14:paraId="37BF0457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  null_if = ('NULL','null')</w:t>
      </w:r>
    </w:p>
    <w:p w14:paraId="361648C2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  empty_field_as_null = TRUE    </w:t>
      </w:r>
    </w:p>
    <w:p w14:paraId="0FF21B70" w14:textId="77777777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  FIELD_OPTIONALLY_ENCLOSED_BY = '"'  </w:t>
      </w:r>
      <w:proofErr w:type="gramStart"/>
      <w:r w:rsidRPr="000E7165">
        <w:rPr>
          <w:b/>
          <w:bCs/>
          <w:sz w:val="32"/>
          <w:szCs w:val="32"/>
          <w:u w:val="single"/>
        </w:rPr>
        <w:t xml:space="preserve">  ;</w:t>
      </w:r>
      <w:proofErr w:type="gramEnd"/>
    </w:p>
    <w:p w14:paraId="3D769916" w14:textId="54B461CA" w:rsidR="000E7165" w:rsidRP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 xml:space="preserve">      </w:t>
      </w:r>
    </w:p>
    <w:p w14:paraId="09DBAC73" w14:textId="77777777" w:rsidR="000E7165" w:rsidRDefault="000E7165" w:rsidP="000E7165">
      <w:pPr>
        <w:rPr>
          <w:b/>
          <w:bCs/>
          <w:sz w:val="32"/>
          <w:szCs w:val="32"/>
          <w:u w:val="single"/>
        </w:rPr>
      </w:pPr>
      <w:r w:rsidRPr="000E7165">
        <w:rPr>
          <w:b/>
          <w:bCs/>
          <w:sz w:val="32"/>
          <w:szCs w:val="32"/>
          <w:u w:val="single"/>
        </w:rPr>
        <w:t>SELECT * FROM OUR_FIRST_</w:t>
      </w:r>
      <w:proofErr w:type="gramStart"/>
      <w:r w:rsidRPr="000E7165">
        <w:rPr>
          <w:b/>
          <w:bCs/>
          <w:sz w:val="32"/>
          <w:szCs w:val="32"/>
          <w:u w:val="single"/>
        </w:rPr>
        <w:t>DB.PUBLIC.movie</w:t>
      </w:r>
      <w:proofErr w:type="gramEnd"/>
      <w:r w:rsidRPr="000E7165">
        <w:rPr>
          <w:b/>
          <w:bCs/>
          <w:sz w:val="32"/>
          <w:szCs w:val="32"/>
          <w:u w:val="single"/>
        </w:rPr>
        <w:t>_titles;</w:t>
      </w:r>
    </w:p>
    <w:p w14:paraId="6CF883FB" w14:textId="77777777" w:rsidR="00AB5473" w:rsidRDefault="00AB5473" w:rsidP="000E7165">
      <w:pPr>
        <w:rPr>
          <w:b/>
          <w:bCs/>
          <w:sz w:val="32"/>
          <w:szCs w:val="32"/>
          <w:u w:val="single"/>
        </w:rPr>
      </w:pPr>
    </w:p>
    <w:p w14:paraId="40D137AF" w14:textId="53385D58" w:rsidR="00AB5473" w:rsidRDefault="00AB5473" w:rsidP="000E7165">
      <w:pPr>
        <w:rPr>
          <w:b/>
          <w:bCs/>
          <w:sz w:val="32"/>
          <w:szCs w:val="32"/>
          <w:u w:val="single"/>
        </w:rPr>
      </w:pPr>
      <w:r w:rsidRPr="00D90CDA">
        <w:rPr>
          <w:b/>
          <w:bCs/>
          <w:sz w:val="32"/>
          <w:szCs w:val="32"/>
          <w:highlight w:val="yellow"/>
          <w:u w:val="single"/>
        </w:rPr>
        <w:t xml:space="preserve">Handling JSON </w:t>
      </w:r>
      <w:proofErr w:type="gramStart"/>
      <w:r w:rsidRPr="00D90CDA">
        <w:rPr>
          <w:b/>
          <w:bCs/>
          <w:sz w:val="32"/>
          <w:szCs w:val="32"/>
          <w:highlight w:val="yellow"/>
          <w:u w:val="single"/>
        </w:rPr>
        <w:t>file</w:t>
      </w:r>
      <w:r w:rsidR="00D90CDA">
        <w:rPr>
          <w:b/>
          <w:bCs/>
          <w:sz w:val="32"/>
          <w:szCs w:val="32"/>
          <w:u w:val="single"/>
        </w:rPr>
        <w:t xml:space="preserve"> ;</w:t>
      </w:r>
      <w:proofErr w:type="gramEnd"/>
      <w:r w:rsidR="00D90CDA">
        <w:rPr>
          <w:b/>
          <w:bCs/>
          <w:sz w:val="32"/>
          <w:szCs w:val="32"/>
          <w:u w:val="single"/>
        </w:rPr>
        <w:t>-</w:t>
      </w:r>
    </w:p>
    <w:p w14:paraId="443F213A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DESC integration s3_int;</w:t>
      </w:r>
    </w:p>
    <w:p w14:paraId="44EA903A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</w:p>
    <w:p w14:paraId="75ABD8F5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CREATE OR REPLACE file format MANAGE_</w:t>
      </w:r>
      <w:proofErr w:type="gramStart"/>
      <w:r w:rsidRPr="00FE21A6">
        <w:rPr>
          <w:b/>
          <w:bCs/>
          <w:sz w:val="32"/>
          <w:szCs w:val="32"/>
          <w:u w:val="single"/>
        </w:rPr>
        <w:t>DB.file</w:t>
      </w:r>
      <w:proofErr w:type="gramEnd"/>
      <w:r w:rsidRPr="00FE21A6">
        <w:rPr>
          <w:b/>
          <w:bCs/>
          <w:sz w:val="32"/>
          <w:szCs w:val="32"/>
          <w:u w:val="single"/>
        </w:rPr>
        <w:t>_formats.json_fileformat</w:t>
      </w:r>
    </w:p>
    <w:p w14:paraId="5CAF31AD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lastRenderedPageBreak/>
        <w:t xml:space="preserve">    type = json;</w:t>
      </w:r>
    </w:p>
    <w:p w14:paraId="4811B1A8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</w:p>
    <w:p w14:paraId="69D964E0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 xml:space="preserve">    CREATE OR REPLACE stage MANAGE_</w:t>
      </w:r>
      <w:proofErr w:type="gramStart"/>
      <w:r w:rsidRPr="00FE21A6">
        <w:rPr>
          <w:b/>
          <w:bCs/>
          <w:sz w:val="32"/>
          <w:szCs w:val="32"/>
          <w:u w:val="single"/>
        </w:rPr>
        <w:t>DB.external</w:t>
      </w:r>
      <w:proofErr w:type="gramEnd"/>
      <w:r w:rsidRPr="00FE21A6">
        <w:rPr>
          <w:b/>
          <w:bCs/>
          <w:sz w:val="32"/>
          <w:szCs w:val="32"/>
          <w:u w:val="single"/>
        </w:rPr>
        <w:t>_stages.json_folder</w:t>
      </w:r>
    </w:p>
    <w:p w14:paraId="53FFE653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 xml:space="preserve">    URL = 's3://snowflake-s3bucket-1234/json/'</w:t>
      </w:r>
    </w:p>
    <w:p w14:paraId="1B33EF26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 xml:space="preserve">    STORAGE_INTEGRATION = s3_int</w:t>
      </w:r>
    </w:p>
    <w:p w14:paraId="326A34FC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 xml:space="preserve">    FILE_FORMAT = MANAGE_</w:t>
      </w:r>
      <w:proofErr w:type="gramStart"/>
      <w:r w:rsidRPr="00FE21A6">
        <w:rPr>
          <w:b/>
          <w:bCs/>
          <w:sz w:val="32"/>
          <w:szCs w:val="32"/>
          <w:u w:val="single"/>
        </w:rPr>
        <w:t>DB.file</w:t>
      </w:r>
      <w:proofErr w:type="gramEnd"/>
      <w:r w:rsidRPr="00FE21A6">
        <w:rPr>
          <w:b/>
          <w:bCs/>
          <w:sz w:val="32"/>
          <w:szCs w:val="32"/>
          <w:u w:val="single"/>
        </w:rPr>
        <w:t>_formats.json_fileformat;</w:t>
      </w:r>
    </w:p>
    <w:p w14:paraId="2F7F7985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</w:p>
    <w:p w14:paraId="4865B237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</w:p>
    <w:p w14:paraId="0072CC17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</w:p>
    <w:p w14:paraId="4F0C353E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// Taming the JSON file</w:t>
      </w:r>
    </w:p>
    <w:p w14:paraId="22636FC8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</w:p>
    <w:p w14:paraId="5BC40BF1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 xml:space="preserve">// First query from S3 Bucket   </w:t>
      </w:r>
    </w:p>
    <w:p w14:paraId="0B0B16EA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</w:p>
    <w:p w14:paraId="437AB3DF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SELECT * FROM @MANAGE_</w:t>
      </w:r>
      <w:proofErr w:type="gramStart"/>
      <w:r w:rsidRPr="00FE21A6">
        <w:rPr>
          <w:b/>
          <w:bCs/>
          <w:sz w:val="32"/>
          <w:szCs w:val="32"/>
          <w:u w:val="single"/>
        </w:rPr>
        <w:t>DB.external</w:t>
      </w:r>
      <w:proofErr w:type="gramEnd"/>
      <w:r w:rsidRPr="00FE21A6">
        <w:rPr>
          <w:b/>
          <w:bCs/>
          <w:sz w:val="32"/>
          <w:szCs w:val="32"/>
          <w:u w:val="single"/>
        </w:rPr>
        <w:t>_stages.json_folder;</w:t>
      </w:r>
    </w:p>
    <w:p w14:paraId="555359F0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</w:p>
    <w:p w14:paraId="79AE238D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</w:p>
    <w:p w14:paraId="2896D07C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</w:p>
    <w:p w14:paraId="3CC8ED0E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 xml:space="preserve">// Introduce columns </w:t>
      </w:r>
    </w:p>
    <w:p w14:paraId="033AFAEC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 xml:space="preserve">SELECT </w:t>
      </w:r>
    </w:p>
    <w:p w14:paraId="08B8D221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1:asin</w:t>
      </w:r>
      <w:proofErr w:type="gramEnd"/>
      <w:r w:rsidRPr="00FE21A6">
        <w:rPr>
          <w:b/>
          <w:bCs/>
          <w:sz w:val="32"/>
          <w:szCs w:val="32"/>
          <w:u w:val="single"/>
        </w:rPr>
        <w:t>,</w:t>
      </w:r>
    </w:p>
    <w:p w14:paraId="3561FDC7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1:helpful</w:t>
      </w:r>
      <w:proofErr w:type="gramEnd"/>
      <w:r w:rsidRPr="00FE21A6">
        <w:rPr>
          <w:b/>
          <w:bCs/>
          <w:sz w:val="32"/>
          <w:szCs w:val="32"/>
          <w:u w:val="single"/>
        </w:rPr>
        <w:t>,</w:t>
      </w:r>
    </w:p>
    <w:p w14:paraId="0B519833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1:overall</w:t>
      </w:r>
      <w:proofErr w:type="gramEnd"/>
      <w:r w:rsidRPr="00FE21A6">
        <w:rPr>
          <w:b/>
          <w:bCs/>
          <w:sz w:val="32"/>
          <w:szCs w:val="32"/>
          <w:u w:val="single"/>
        </w:rPr>
        <w:t>,</w:t>
      </w:r>
    </w:p>
    <w:p w14:paraId="544889C8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lastRenderedPageBreak/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1:reviewText</w:t>
      </w:r>
      <w:proofErr w:type="gramEnd"/>
      <w:r w:rsidRPr="00FE21A6">
        <w:rPr>
          <w:b/>
          <w:bCs/>
          <w:sz w:val="32"/>
          <w:szCs w:val="32"/>
          <w:u w:val="single"/>
        </w:rPr>
        <w:t>,</w:t>
      </w:r>
    </w:p>
    <w:p w14:paraId="7DDAB2C4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1:reviewTime</w:t>
      </w:r>
      <w:proofErr w:type="gramEnd"/>
      <w:r w:rsidRPr="00FE21A6">
        <w:rPr>
          <w:b/>
          <w:bCs/>
          <w:sz w:val="32"/>
          <w:szCs w:val="32"/>
          <w:u w:val="single"/>
        </w:rPr>
        <w:t>,</w:t>
      </w:r>
    </w:p>
    <w:p w14:paraId="4A0905BC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1:reviewerID</w:t>
      </w:r>
      <w:proofErr w:type="gramEnd"/>
      <w:r w:rsidRPr="00FE21A6">
        <w:rPr>
          <w:b/>
          <w:bCs/>
          <w:sz w:val="32"/>
          <w:szCs w:val="32"/>
          <w:u w:val="single"/>
        </w:rPr>
        <w:t>,</w:t>
      </w:r>
    </w:p>
    <w:p w14:paraId="572DD2F0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1:reviewTime</w:t>
      </w:r>
      <w:proofErr w:type="gramEnd"/>
      <w:r w:rsidRPr="00FE21A6">
        <w:rPr>
          <w:b/>
          <w:bCs/>
          <w:sz w:val="32"/>
          <w:szCs w:val="32"/>
          <w:u w:val="single"/>
        </w:rPr>
        <w:t>,</w:t>
      </w:r>
    </w:p>
    <w:p w14:paraId="140232A2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1:reviewerName</w:t>
      </w:r>
      <w:proofErr w:type="gramEnd"/>
      <w:r w:rsidRPr="00FE21A6">
        <w:rPr>
          <w:b/>
          <w:bCs/>
          <w:sz w:val="32"/>
          <w:szCs w:val="32"/>
          <w:u w:val="single"/>
        </w:rPr>
        <w:t>,</w:t>
      </w:r>
    </w:p>
    <w:p w14:paraId="335D247A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1:summary</w:t>
      </w:r>
      <w:proofErr w:type="gramEnd"/>
      <w:r w:rsidRPr="00FE21A6">
        <w:rPr>
          <w:b/>
          <w:bCs/>
          <w:sz w:val="32"/>
          <w:szCs w:val="32"/>
          <w:u w:val="single"/>
        </w:rPr>
        <w:t>,</w:t>
      </w:r>
    </w:p>
    <w:p w14:paraId="174D3BEE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1:unixReviewTime</w:t>
      </w:r>
      <w:proofErr w:type="gramEnd"/>
    </w:p>
    <w:p w14:paraId="0900EA9D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FROM @MANAGE_</w:t>
      </w:r>
      <w:proofErr w:type="gramStart"/>
      <w:r w:rsidRPr="00FE21A6">
        <w:rPr>
          <w:b/>
          <w:bCs/>
          <w:sz w:val="32"/>
          <w:szCs w:val="32"/>
          <w:u w:val="single"/>
        </w:rPr>
        <w:t>DB.external</w:t>
      </w:r>
      <w:proofErr w:type="gramEnd"/>
      <w:r w:rsidRPr="00FE21A6">
        <w:rPr>
          <w:b/>
          <w:bCs/>
          <w:sz w:val="32"/>
          <w:szCs w:val="32"/>
          <w:u w:val="single"/>
        </w:rPr>
        <w:t>_stages.json_folder;</w:t>
      </w:r>
    </w:p>
    <w:p w14:paraId="033531A6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</w:p>
    <w:p w14:paraId="2ABE7204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// Format columns &amp; use DATE function</w:t>
      </w:r>
    </w:p>
    <w:p w14:paraId="6728CC95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 xml:space="preserve">SELECT </w:t>
      </w:r>
    </w:p>
    <w:p w14:paraId="233D6BC3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1:asin::</w:t>
      </w:r>
      <w:proofErr w:type="gramEnd"/>
      <w:r w:rsidRPr="00FE21A6">
        <w:rPr>
          <w:b/>
          <w:bCs/>
          <w:sz w:val="32"/>
          <w:szCs w:val="32"/>
          <w:u w:val="single"/>
        </w:rPr>
        <w:t>STRING as ASIN,</w:t>
      </w:r>
    </w:p>
    <w:p w14:paraId="065BE672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1:helpful</w:t>
      </w:r>
      <w:proofErr w:type="gramEnd"/>
      <w:r w:rsidRPr="00FE21A6">
        <w:rPr>
          <w:b/>
          <w:bCs/>
          <w:sz w:val="32"/>
          <w:szCs w:val="32"/>
          <w:u w:val="single"/>
        </w:rPr>
        <w:t xml:space="preserve"> as helpful,</w:t>
      </w:r>
    </w:p>
    <w:p w14:paraId="0EA44549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1:overall</w:t>
      </w:r>
      <w:proofErr w:type="gramEnd"/>
      <w:r w:rsidRPr="00FE21A6">
        <w:rPr>
          <w:b/>
          <w:bCs/>
          <w:sz w:val="32"/>
          <w:szCs w:val="32"/>
          <w:u w:val="single"/>
        </w:rPr>
        <w:t xml:space="preserve"> as overall,</w:t>
      </w:r>
    </w:p>
    <w:p w14:paraId="4F02B8E4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1:reviewText::</w:t>
      </w:r>
      <w:proofErr w:type="gramEnd"/>
      <w:r w:rsidRPr="00FE21A6">
        <w:rPr>
          <w:b/>
          <w:bCs/>
          <w:sz w:val="32"/>
          <w:szCs w:val="32"/>
          <w:u w:val="single"/>
        </w:rPr>
        <w:t>STRING as reviewtext,</w:t>
      </w:r>
    </w:p>
    <w:p w14:paraId="367BE596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1:reviewTime::</w:t>
      </w:r>
      <w:proofErr w:type="gramEnd"/>
      <w:r w:rsidRPr="00FE21A6">
        <w:rPr>
          <w:b/>
          <w:bCs/>
          <w:sz w:val="32"/>
          <w:szCs w:val="32"/>
          <w:u w:val="single"/>
        </w:rPr>
        <w:t>STRING,</w:t>
      </w:r>
    </w:p>
    <w:p w14:paraId="4A236E67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1:reviewerID::</w:t>
      </w:r>
      <w:proofErr w:type="gramEnd"/>
      <w:r w:rsidRPr="00FE21A6">
        <w:rPr>
          <w:b/>
          <w:bCs/>
          <w:sz w:val="32"/>
          <w:szCs w:val="32"/>
          <w:u w:val="single"/>
        </w:rPr>
        <w:t>STRING,</w:t>
      </w:r>
    </w:p>
    <w:p w14:paraId="4C4F4720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1:reviewTime::</w:t>
      </w:r>
      <w:proofErr w:type="gramEnd"/>
      <w:r w:rsidRPr="00FE21A6">
        <w:rPr>
          <w:b/>
          <w:bCs/>
          <w:sz w:val="32"/>
          <w:szCs w:val="32"/>
          <w:u w:val="single"/>
        </w:rPr>
        <w:t>STRING,</w:t>
      </w:r>
    </w:p>
    <w:p w14:paraId="18686B12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1:reviewerName::</w:t>
      </w:r>
      <w:proofErr w:type="gramEnd"/>
      <w:r w:rsidRPr="00FE21A6">
        <w:rPr>
          <w:b/>
          <w:bCs/>
          <w:sz w:val="32"/>
          <w:szCs w:val="32"/>
          <w:u w:val="single"/>
        </w:rPr>
        <w:t>STRING,</w:t>
      </w:r>
    </w:p>
    <w:p w14:paraId="78E06036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1:summary::</w:t>
      </w:r>
      <w:proofErr w:type="gramEnd"/>
      <w:r w:rsidRPr="00FE21A6">
        <w:rPr>
          <w:b/>
          <w:bCs/>
          <w:sz w:val="32"/>
          <w:szCs w:val="32"/>
          <w:u w:val="single"/>
        </w:rPr>
        <w:t>STRING,</w:t>
      </w:r>
    </w:p>
    <w:p w14:paraId="52D7ED2E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DATE($</w:t>
      </w:r>
      <w:proofErr w:type="gramStart"/>
      <w:r w:rsidRPr="00FE21A6">
        <w:rPr>
          <w:b/>
          <w:bCs/>
          <w:sz w:val="32"/>
          <w:szCs w:val="32"/>
          <w:u w:val="single"/>
        </w:rPr>
        <w:t>1:unixReviewTime::</w:t>
      </w:r>
      <w:proofErr w:type="gramEnd"/>
      <w:r w:rsidRPr="00FE21A6">
        <w:rPr>
          <w:b/>
          <w:bCs/>
          <w:sz w:val="32"/>
          <w:szCs w:val="32"/>
          <w:u w:val="single"/>
        </w:rPr>
        <w:t>int) as Revewtime</w:t>
      </w:r>
    </w:p>
    <w:p w14:paraId="40B2D766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FROM @MANAGE_</w:t>
      </w:r>
      <w:proofErr w:type="gramStart"/>
      <w:r w:rsidRPr="00FE21A6">
        <w:rPr>
          <w:b/>
          <w:bCs/>
          <w:sz w:val="32"/>
          <w:szCs w:val="32"/>
          <w:u w:val="single"/>
        </w:rPr>
        <w:t>DB.external</w:t>
      </w:r>
      <w:proofErr w:type="gramEnd"/>
      <w:r w:rsidRPr="00FE21A6">
        <w:rPr>
          <w:b/>
          <w:bCs/>
          <w:sz w:val="32"/>
          <w:szCs w:val="32"/>
          <w:u w:val="single"/>
        </w:rPr>
        <w:t>_stages.json_folder;</w:t>
      </w:r>
    </w:p>
    <w:p w14:paraId="27FE4E28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</w:p>
    <w:p w14:paraId="62090FCC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lastRenderedPageBreak/>
        <w:t xml:space="preserve">// Format columns &amp; handle custom date </w:t>
      </w:r>
    </w:p>
    <w:p w14:paraId="10AFF8F4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 xml:space="preserve">SELECT </w:t>
      </w:r>
    </w:p>
    <w:p w14:paraId="49EE5513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1:asin::</w:t>
      </w:r>
      <w:proofErr w:type="gramEnd"/>
      <w:r w:rsidRPr="00FE21A6">
        <w:rPr>
          <w:b/>
          <w:bCs/>
          <w:sz w:val="32"/>
          <w:szCs w:val="32"/>
          <w:u w:val="single"/>
        </w:rPr>
        <w:t>STRING as ASIN,</w:t>
      </w:r>
    </w:p>
    <w:p w14:paraId="574288BA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1:helpful</w:t>
      </w:r>
      <w:proofErr w:type="gramEnd"/>
      <w:r w:rsidRPr="00FE21A6">
        <w:rPr>
          <w:b/>
          <w:bCs/>
          <w:sz w:val="32"/>
          <w:szCs w:val="32"/>
          <w:u w:val="single"/>
        </w:rPr>
        <w:t xml:space="preserve"> as helpful,</w:t>
      </w:r>
    </w:p>
    <w:p w14:paraId="2E8424B5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1:overall</w:t>
      </w:r>
      <w:proofErr w:type="gramEnd"/>
      <w:r w:rsidRPr="00FE21A6">
        <w:rPr>
          <w:b/>
          <w:bCs/>
          <w:sz w:val="32"/>
          <w:szCs w:val="32"/>
          <w:u w:val="single"/>
        </w:rPr>
        <w:t xml:space="preserve"> as overall,</w:t>
      </w:r>
    </w:p>
    <w:p w14:paraId="1E810521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1:reviewText::</w:t>
      </w:r>
      <w:proofErr w:type="gramEnd"/>
      <w:r w:rsidRPr="00FE21A6">
        <w:rPr>
          <w:b/>
          <w:bCs/>
          <w:sz w:val="32"/>
          <w:szCs w:val="32"/>
          <w:u w:val="single"/>
        </w:rPr>
        <w:t>STRING as reviewtext,</w:t>
      </w:r>
    </w:p>
    <w:p w14:paraId="56AE8081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//DATE_FROM_</w:t>
      </w:r>
      <w:proofErr w:type="gramStart"/>
      <w:r w:rsidRPr="00FE21A6">
        <w:rPr>
          <w:b/>
          <w:bCs/>
          <w:sz w:val="32"/>
          <w:szCs w:val="32"/>
          <w:u w:val="single"/>
        </w:rPr>
        <w:t>PARTS( &lt;</w:t>
      </w:r>
      <w:proofErr w:type="gramEnd"/>
      <w:r w:rsidRPr="00FE21A6">
        <w:rPr>
          <w:b/>
          <w:bCs/>
          <w:sz w:val="32"/>
          <w:szCs w:val="32"/>
          <w:u w:val="single"/>
        </w:rPr>
        <w:t>year&gt;, &lt;month&gt;, &lt;day&gt; )</w:t>
      </w:r>
    </w:p>
    <w:p w14:paraId="7F84B392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1:reviewTime::</w:t>
      </w:r>
      <w:proofErr w:type="gramEnd"/>
      <w:r w:rsidRPr="00FE21A6">
        <w:rPr>
          <w:b/>
          <w:bCs/>
          <w:sz w:val="32"/>
          <w:szCs w:val="32"/>
          <w:u w:val="single"/>
        </w:rPr>
        <w:t>STRING,</w:t>
      </w:r>
    </w:p>
    <w:p w14:paraId="20E9D8A9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1:reviewerID::</w:t>
      </w:r>
      <w:proofErr w:type="gramEnd"/>
      <w:r w:rsidRPr="00FE21A6">
        <w:rPr>
          <w:b/>
          <w:bCs/>
          <w:sz w:val="32"/>
          <w:szCs w:val="32"/>
          <w:u w:val="single"/>
        </w:rPr>
        <w:t>STRING,</w:t>
      </w:r>
    </w:p>
    <w:p w14:paraId="46297F2C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1:reviewTime::</w:t>
      </w:r>
      <w:proofErr w:type="gramEnd"/>
      <w:r w:rsidRPr="00FE21A6">
        <w:rPr>
          <w:b/>
          <w:bCs/>
          <w:sz w:val="32"/>
          <w:szCs w:val="32"/>
          <w:u w:val="single"/>
        </w:rPr>
        <w:t>STRING,</w:t>
      </w:r>
    </w:p>
    <w:p w14:paraId="4100822B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1:reviewerName::</w:t>
      </w:r>
      <w:proofErr w:type="gramEnd"/>
      <w:r w:rsidRPr="00FE21A6">
        <w:rPr>
          <w:b/>
          <w:bCs/>
          <w:sz w:val="32"/>
          <w:szCs w:val="32"/>
          <w:u w:val="single"/>
        </w:rPr>
        <w:t>STRING,</w:t>
      </w:r>
    </w:p>
    <w:p w14:paraId="4B8E7487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1:summary::</w:t>
      </w:r>
      <w:proofErr w:type="gramEnd"/>
      <w:r w:rsidRPr="00FE21A6">
        <w:rPr>
          <w:b/>
          <w:bCs/>
          <w:sz w:val="32"/>
          <w:szCs w:val="32"/>
          <w:u w:val="single"/>
        </w:rPr>
        <w:t>STRING,</w:t>
      </w:r>
    </w:p>
    <w:p w14:paraId="33192EC5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DATE($</w:t>
      </w:r>
      <w:proofErr w:type="gramStart"/>
      <w:r w:rsidRPr="00FE21A6">
        <w:rPr>
          <w:b/>
          <w:bCs/>
          <w:sz w:val="32"/>
          <w:szCs w:val="32"/>
          <w:u w:val="single"/>
        </w:rPr>
        <w:t>1:unixReviewTime::</w:t>
      </w:r>
      <w:proofErr w:type="gramEnd"/>
      <w:r w:rsidRPr="00FE21A6">
        <w:rPr>
          <w:b/>
          <w:bCs/>
          <w:sz w:val="32"/>
          <w:szCs w:val="32"/>
          <w:u w:val="single"/>
        </w:rPr>
        <w:t>int) as Revewtime</w:t>
      </w:r>
    </w:p>
    <w:p w14:paraId="6823F93B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FROM @MANAGE_</w:t>
      </w:r>
      <w:proofErr w:type="gramStart"/>
      <w:r w:rsidRPr="00FE21A6">
        <w:rPr>
          <w:b/>
          <w:bCs/>
          <w:sz w:val="32"/>
          <w:szCs w:val="32"/>
          <w:u w:val="single"/>
        </w:rPr>
        <w:t>DB.external</w:t>
      </w:r>
      <w:proofErr w:type="gramEnd"/>
      <w:r w:rsidRPr="00FE21A6">
        <w:rPr>
          <w:b/>
          <w:bCs/>
          <w:sz w:val="32"/>
          <w:szCs w:val="32"/>
          <w:u w:val="single"/>
        </w:rPr>
        <w:t>_stages.json_folder;</w:t>
      </w:r>
    </w:p>
    <w:p w14:paraId="471D3914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</w:p>
    <w:p w14:paraId="47239CA4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// Use DATE_FROM_PARTS and see another difficulty</w:t>
      </w:r>
    </w:p>
    <w:p w14:paraId="3C3D1A64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 xml:space="preserve">SELECT </w:t>
      </w:r>
    </w:p>
    <w:p w14:paraId="0F2A4DDD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1:asin::</w:t>
      </w:r>
      <w:proofErr w:type="gramEnd"/>
      <w:r w:rsidRPr="00FE21A6">
        <w:rPr>
          <w:b/>
          <w:bCs/>
          <w:sz w:val="32"/>
          <w:szCs w:val="32"/>
          <w:u w:val="single"/>
        </w:rPr>
        <w:t>STRING as ASIN,</w:t>
      </w:r>
    </w:p>
    <w:p w14:paraId="64F9E176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1:helpful</w:t>
      </w:r>
      <w:proofErr w:type="gramEnd"/>
      <w:r w:rsidRPr="00FE21A6">
        <w:rPr>
          <w:b/>
          <w:bCs/>
          <w:sz w:val="32"/>
          <w:szCs w:val="32"/>
          <w:u w:val="single"/>
        </w:rPr>
        <w:t xml:space="preserve"> as helpful,</w:t>
      </w:r>
    </w:p>
    <w:p w14:paraId="614B6553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1:overall</w:t>
      </w:r>
      <w:proofErr w:type="gramEnd"/>
      <w:r w:rsidRPr="00FE21A6">
        <w:rPr>
          <w:b/>
          <w:bCs/>
          <w:sz w:val="32"/>
          <w:szCs w:val="32"/>
          <w:u w:val="single"/>
        </w:rPr>
        <w:t xml:space="preserve"> as overall,</w:t>
      </w:r>
    </w:p>
    <w:p w14:paraId="247B0BDA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1:reviewText::</w:t>
      </w:r>
      <w:proofErr w:type="gramEnd"/>
      <w:r w:rsidRPr="00FE21A6">
        <w:rPr>
          <w:b/>
          <w:bCs/>
          <w:sz w:val="32"/>
          <w:szCs w:val="32"/>
          <w:u w:val="single"/>
        </w:rPr>
        <w:t>STRING as reviewtext,</w:t>
      </w:r>
    </w:p>
    <w:p w14:paraId="1F8276D9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lastRenderedPageBreak/>
        <w:t>DATE_FROM_</w:t>
      </w:r>
      <w:proofErr w:type="gramStart"/>
      <w:r w:rsidRPr="00FE21A6">
        <w:rPr>
          <w:b/>
          <w:bCs/>
          <w:sz w:val="32"/>
          <w:szCs w:val="32"/>
          <w:u w:val="single"/>
        </w:rPr>
        <w:t>PARTS( RIGHT</w:t>
      </w:r>
      <w:proofErr w:type="gramEnd"/>
      <w:r w:rsidRPr="00FE21A6">
        <w:rPr>
          <w:b/>
          <w:bCs/>
          <w:sz w:val="32"/>
          <w:szCs w:val="32"/>
          <w:u w:val="single"/>
        </w:rPr>
        <w:t>($1:reviewTime::STRING,4), LEFT($1:reviewTime::STRING,2), SUBSTRING($1:reviewTime::STRING,4,2) ),</w:t>
      </w:r>
    </w:p>
    <w:p w14:paraId="6B1635B3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1:reviewerID::</w:t>
      </w:r>
      <w:proofErr w:type="gramEnd"/>
      <w:r w:rsidRPr="00FE21A6">
        <w:rPr>
          <w:b/>
          <w:bCs/>
          <w:sz w:val="32"/>
          <w:szCs w:val="32"/>
          <w:u w:val="single"/>
        </w:rPr>
        <w:t>STRING,</w:t>
      </w:r>
    </w:p>
    <w:p w14:paraId="4E17102F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1:reviewTime::</w:t>
      </w:r>
      <w:proofErr w:type="gramEnd"/>
      <w:r w:rsidRPr="00FE21A6">
        <w:rPr>
          <w:b/>
          <w:bCs/>
          <w:sz w:val="32"/>
          <w:szCs w:val="32"/>
          <w:u w:val="single"/>
        </w:rPr>
        <w:t>STRING,</w:t>
      </w:r>
    </w:p>
    <w:p w14:paraId="65D4B429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1:reviewerName::</w:t>
      </w:r>
      <w:proofErr w:type="gramEnd"/>
      <w:r w:rsidRPr="00FE21A6">
        <w:rPr>
          <w:b/>
          <w:bCs/>
          <w:sz w:val="32"/>
          <w:szCs w:val="32"/>
          <w:u w:val="single"/>
        </w:rPr>
        <w:t>STRING,</w:t>
      </w:r>
    </w:p>
    <w:p w14:paraId="2C1087F9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1:summary::</w:t>
      </w:r>
      <w:proofErr w:type="gramEnd"/>
      <w:r w:rsidRPr="00FE21A6">
        <w:rPr>
          <w:b/>
          <w:bCs/>
          <w:sz w:val="32"/>
          <w:szCs w:val="32"/>
          <w:u w:val="single"/>
        </w:rPr>
        <w:t>STRING,</w:t>
      </w:r>
    </w:p>
    <w:p w14:paraId="113D37B2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DATE($</w:t>
      </w:r>
      <w:proofErr w:type="gramStart"/>
      <w:r w:rsidRPr="00FE21A6">
        <w:rPr>
          <w:b/>
          <w:bCs/>
          <w:sz w:val="32"/>
          <w:szCs w:val="32"/>
          <w:u w:val="single"/>
        </w:rPr>
        <w:t>1:unixReviewTime::</w:t>
      </w:r>
      <w:proofErr w:type="gramEnd"/>
      <w:r w:rsidRPr="00FE21A6">
        <w:rPr>
          <w:b/>
          <w:bCs/>
          <w:sz w:val="32"/>
          <w:szCs w:val="32"/>
          <w:u w:val="single"/>
        </w:rPr>
        <w:t>int) as unixRevewtime</w:t>
      </w:r>
    </w:p>
    <w:p w14:paraId="748E7224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FROM @MANAGE_</w:t>
      </w:r>
      <w:proofErr w:type="gramStart"/>
      <w:r w:rsidRPr="00FE21A6">
        <w:rPr>
          <w:b/>
          <w:bCs/>
          <w:sz w:val="32"/>
          <w:szCs w:val="32"/>
          <w:u w:val="single"/>
        </w:rPr>
        <w:t>DB.external</w:t>
      </w:r>
      <w:proofErr w:type="gramEnd"/>
      <w:r w:rsidRPr="00FE21A6">
        <w:rPr>
          <w:b/>
          <w:bCs/>
          <w:sz w:val="32"/>
          <w:szCs w:val="32"/>
          <w:u w:val="single"/>
        </w:rPr>
        <w:t>_stages.json_folder;</w:t>
      </w:r>
    </w:p>
    <w:p w14:paraId="17BDBE0D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</w:p>
    <w:p w14:paraId="6530ACA5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</w:p>
    <w:p w14:paraId="175C316D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// Use DATE_FROM_PARTS and handle the case difficulty</w:t>
      </w:r>
    </w:p>
    <w:p w14:paraId="46E0E343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 xml:space="preserve">SELECT </w:t>
      </w:r>
    </w:p>
    <w:p w14:paraId="3C7B51D0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1:asin::</w:t>
      </w:r>
      <w:proofErr w:type="gramEnd"/>
      <w:r w:rsidRPr="00FE21A6">
        <w:rPr>
          <w:b/>
          <w:bCs/>
          <w:sz w:val="32"/>
          <w:szCs w:val="32"/>
          <w:u w:val="single"/>
        </w:rPr>
        <w:t>STRING as ASIN,</w:t>
      </w:r>
    </w:p>
    <w:p w14:paraId="61FE758C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1:helpful</w:t>
      </w:r>
      <w:proofErr w:type="gramEnd"/>
      <w:r w:rsidRPr="00FE21A6">
        <w:rPr>
          <w:b/>
          <w:bCs/>
          <w:sz w:val="32"/>
          <w:szCs w:val="32"/>
          <w:u w:val="single"/>
        </w:rPr>
        <w:t xml:space="preserve"> as helpful,</w:t>
      </w:r>
    </w:p>
    <w:p w14:paraId="79F065A8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1:overall</w:t>
      </w:r>
      <w:proofErr w:type="gramEnd"/>
      <w:r w:rsidRPr="00FE21A6">
        <w:rPr>
          <w:b/>
          <w:bCs/>
          <w:sz w:val="32"/>
          <w:szCs w:val="32"/>
          <w:u w:val="single"/>
        </w:rPr>
        <w:t xml:space="preserve"> as overall,</w:t>
      </w:r>
    </w:p>
    <w:p w14:paraId="1678CA28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1:reviewText::</w:t>
      </w:r>
      <w:proofErr w:type="gramEnd"/>
      <w:r w:rsidRPr="00FE21A6">
        <w:rPr>
          <w:b/>
          <w:bCs/>
          <w:sz w:val="32"/>
          <w:szCs w:val="32"/>
          <w:u w:val="single"/>
        </w:rPr>
        <w:t>STRING as reviewtext,</w:t>
      </w:r>
    </w:p>
    <w:p w14:paraId="32F01834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DATE_FROM_</w:t>
      </w:r>
      <w:proofErr w:type="gramStart"/>
      <w:r w:rsidRPr="00FE21A6">
        <w:rPr>
          <w:b/>
          <w:bCs/>
          <w:sz w:val="32"/>
          <w:szCs w:val="32"/>
          <w:u w:val="single"/>
        </w:rPr>
        <w:t>PARTS(</w:t>
      </w:r>
      <w:proofErr w:type="gramEnd"/>
      <w:r w:rsidRPr="00FE21A6">
        <w:rPr>
          <w:b/>
          <w:bCs/>
          <w:sz w:val="32"/>
          <w:szCs w:val="32"/>
          <w:u w:val="single"/>
        </w:rPr>
        <w:t xml:space="preserve"> </w:t>
      </w:r>
    </w:p>
    <w:p w14:paraId="3FDD5B28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 xml:space="preserve">  RIGHT($</w:t>
      </w:r>
      <w:proofErr w:type="gramStart"/>
      <w:r w:rsidRPr="00FE21A6">
        <w:rPr>
          <w:b/>
          <w:bCs/>
          <w:sz w:val="32"/>
          <w:szCs w:val="32"/>
          <w:u w:val="single"/>
        </w:rPr>
        <w:t>1:reviewTime::</w:t>
      </w:r>
      <w:proofErr w:type="gramEnd"/>
      <w:r w:rsidRPr="00FE21A6">
        <w:rPr>
          <w:b/>
          <w:bCs/>
          <w:sz w:val="32"/>
          <w:szCs w:val="32"/>
          <w:u w:val="single"/>
        </w:rPr>
        <w:t xml:space="preserve">STRING,4), </w:t>
      </w:r>
    </w:p>
    <w:p w14:paraId="29FEE653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 xml:space="preserve">  LEFT($</w:t>
      </w:r>
      <w:proofErr w:type="gramStart"/>
      <w:r w:rsidRPr="00FE21A6">
        <w:rPr>
          <w:b/>
          <w:bCs/>
          <w:sz w:val="32"/>
          <w:szCs w:val="32"/>
          <w:u w:val="single"/>
        </w:rPr>
        <w:t>1:reviewTime::</w:t>
      </w:r>
      <w:proofErr w:type="gramEnd"/>
      <w:r w:rsidRPr="00FE21A6">
        <w:rPr>
          <w:b/>
          <w:bCs/>
          <w:sz w:val="32"/>
          <w:szCs w:val="32"/>
          <w:u w:val="single"/>
        </w:rPr>
        <w:t xml:space="preserve">STRING,2), </w:t>
      </w:r>
    </w:p>
    <w:p w14:paraId="32D6BAFF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 xml:space="preserve">  CASE WHEN SUBSTRING($</w:t>
      </w:r>
      <w:proofErr w:type="gramStart"/>
      <w:r w:rsidRPr="00FE21A6">
        <w:rPr>
          <w:b/>
          <w:bCs/>
          <w:sz w:val="32"/>
          <w:szCs w:val="32"/>
          <w:u w:val="single"/>
        </w:rPr>
        <w:t>1:reviewTime::</w:t>
      </w:r>
      <w:proofErr w:type="gramEnd"/>
      <w:r w:rsidRPr="00FE21A6">
        <w:rPr>
          <w:b/>
          <w:bCs/>
          <w:sz w:val="32"/>
          <w:szCs w:val="32"/>
          <w:u w:val="single"/>
        </w:rPr>
        <w:t xml:space="preserve">STRING,5,1)=',' </w:t>
      </w:r>
    </w:p>
    <w:p w14:paraId="72D08EFE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 xml:space="preserve">        THEN SUBSTRING($</w:t>
      </w:r>
      <w:proofErr w:type="gramStart"/>
      <w:r w:rsidRPr="00FE21A6">
        <w:rPr>
          <w:b/>
          <w:bCs/>
          <w:sz w:val="32"/>
          <w:szCs w:val="32"/>
          <w:u w:val="single"/>
        </w:rPr>
        <w:t>1:reviewTime::</w:t>
      </w:r>
      <w:proofErr w:type="gramEnd"/>
      <w:r w:rsidRPr="00FE21A6">
        <w:rPr>
          <w:b/>
          <w:bCs/>
          <w:sz w:val="32"/>
          <w:szCs w:val="32"/>
          <w:u w:val="single"/>
        </w:rPr>
        <w:t>STRING,4,1) ELSE SUBSTRING($1:reviewTime::STRING,4,2) END),</w:t>
      </w:r>
    </w:p>
    <w:p w14:paraId="460A959E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lastRenderedPageBreak/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1:reviewerID::</w:t>
      </w:r>
      <w:proofErr w:type="gramEnd"/>
      <w:r w:rsidRPr="00FE21A6">
        <w:rPr>
          <w:b/>
          <w:bCs/>
          <w:sz w:val="32"/>
          <w:szCs w:val="32"/>
          <w:u w:val="single"/>
        </w:rPr>
        <w:t>STRING,</w:t>
      </w:r>
    </w:p>
    <w:p w14:paraId="1F1AA53E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1:reviewTime::</w:t>
      </w:r>
      <w:proofErr w:type="gramEnd"/>
      <w:r w:rsidRPr="00FE21A6">
        <w:rPr>
          <w:b/>
          <w:bCs/>
          <w:sz w:val="32"/>
          <w:szCs w:val="32"/>
          <w:u w:val="single"/>
        </w:rPr>
        <w:t>STRING,</w:t>
      </w:r>
    </w:p>
    <w:p w14:paraId="5C420301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1:reviewerName::</w:t>
      </w:r>
      <w:proofErr w:type="gramEnd"/>
      <w:r w:rsidRPr="00FE21A6">
        <w:rPr>
          <w:b/>
          <w:bCs/>
          <w:sz w:val="32"/>
          <w:szCs w:val="32"/>
          <w:u w:val="single"/>
        </w:rPr>
        <w:t>STRING,</w:t>
      </w:r>
    </w:p>
    <w:p w14:paraId="6B7A2224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1:summary::</w:t>
      </w:r>
      <w:proofErr w:type="gramEnd"/>
      <w:r w:rsidRPr="00FE21A6">
        <w:rPr>
          <w:b/>
          <w:bCs/>
          <w:sz w:val="32"/>
          <w:szCs w:val="32"/>
          <w:u w:val="single"/>
        </w:rPr>
        <w:t>STRING,</w:t>
      </w:r>
    </w:p>
    <w:p w14:paraId="477CA4AE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DATE($</w:t>
      </w:r>
      <w:proofErr w:type="gramStart"/>
      <w:r w:rsidRPr="00FE21A6">
        <w:rPr>
          <w:b/>
          <w:bCs/>
          <w:sz w:val="32"/>
          <w:szCs w:val="32"/>
          <w:u w:val="single"/>
        </w:rPr>
        <w:t>1:unixReviewTime::</w:t>
      </w:r>
      <w:proofErr w:type="gramEnd"/>
      <w:r w:rsidRPr="00FE21A6">
        <w:rPr>
          <w:b/>
          <w:bCs/>
          <w:sz w:val="32"/>
          <w:szCs w:val="32"/>
          <w:u w:val="single"/>
        </w:rPr>
        <w:t>int) as UnixRevewtime</w:t>
      </w:r>
    </w:p>
    <w:p w14:paraId="13C68CBE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FROM @MANAGE_</w:t>
      </w:r>
      <w:proofErr w:type="gramStart"/>
      <w:r w:rsidRPr="00FE21A6">
        <w:rPr>
          <w:b/>
          <w:bCs/>
          <w:sz w:val="32"/>
          <w:szCs w:val="32"/>
          <w:u w:val="single"/>
        </w:rPr>
        <w:t>DB.external</w:t>
      </w:r>
      <w:proofErr w:type="gramEnd"/>
      <w:r w:rsidRPr="00FE21A6">
        <w:rPr>
          <w:b/>
          <w:bCs/>
          <w:sz w:val="32"/>
          <w:szCs w:val="32"/>
          <w:u w:val="single"/>
        </w:rPr>
        <w:t>_stages.json_folder;</w:t>
      </w:r>
    </w:p>
    <w:p w14:paraId="43120D38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</w:p>
    <w:p w14:paraId="26920007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</w:p>
    <w:p w14:paraId="4A17C87C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// Create destination table</w:t>
      </w:r>
    </w:p>
    <w:p w14:paraId="0D7322E1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CREATE OR REPLACE TABLE OUR_FIRST_</w:t>
      </w:r>
      <w:proofErr w:type="gramStart"/>
      <w:r w:rsidRPr="00FE21A6">
        <w:rPr>
          <w:b/>
          <w:bCs/>
          <w:sz w:val="32"/>
          <w:szCs w:val="32"/>
          <w:u w:val="single"/>
        </w:rPr>
        <w:t>DB.PUBLIC.reviews</w:t>
      </w:r>
      <w:proofErr w:type="gramEnd"/>
      <w:r w:rsidRPr="00FE21A6">
        <w:rPr>
          <w:b/>
          <w:bCs/>
          <w:sz w:val="32"/>
          <w:szCs w:val="32"/>
          <w:u w:val="single"/>
        </w:rPr>
        <w:t xml:space="preserve"> (</w:t>
      </w:r>
    </w:p>
    <w:p w14:paraId="150DBF73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asin STRING,</w:t>
      </w:r>
    </w:p>
    <w:p w14:paraId="4B764A9C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helpful STRING,</w:t>
      </w:r>
    </w:p>
    <w:p w14:paraId="1419267B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overall STRING,</w:t>
      </w:r>
    </w:p>
    <w:p w14:paraId="23E5EE10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reviewtext STRING,</w:t>
      </w:r>
    </w:p>
    <w:p w14:paraId="46EAAA30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reviewtime DATE,</w:t>
      </w:r>
    </w:p>
    <w:p w14:paraId="338FCD21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reviewerid STRING,</w:t>
      </w:r>
    </w:p>
    <w:p w14:paraId="2EBD2EBA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reviewername STRING,</w:t>
      </w:r>
    </w:p>
    <w:p w14:paraId="2AB650D7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summary STRING,</w:t>
      </w:r>
    </w:p>
    <w:p w14:paraId="2F481595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unixreviewtime DATE</w:t>
      </w:r>
    </w:p>
    <w:p w14:paraId="7B70C7EC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);</w:t>
      </w:r>
    </w:p>
    <w:p w14:paraId="30B29DEC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</w:p>
    <w:p w14:paraId="4F6143DF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// Copy transformed data into destination table</w:t>
      </w:r>
    </w:p>
    <w:p w14:paraId="61759362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COPY INTO OUR_FIRST_</w:t>
      </w:r>
      <w:proofErr w:type="gramStart"/>
      <w:r w:rsidRPr="00FE21A6">
        <w:rPr>
          <w:b/>
          <w:bCs/>
          <w:sz w:val="32"/>
          <w:szCs w:val="32"/>
          <w:u w:val="single"/>
        </w:rPr>
        <w:t>DB.PUBLIC.reviews</w:t>
      </w:r>
      <w:proofErr w:type="gramEnd"/>
    </w:p>
    <w:p w14:paraId="76A3FA7A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lastRenderedPageBreak/>
        <w:t xml:space="preserve">    FROM (SELECT </w:t>
      </w:r>
    </w:p>
    <w:p w14:paraId="0BCD1F65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1:asin::</w:t>
      </w:r>
      <w:proofErr w:type="gramEnd"/>
      <w:r w:rsidRPr="00FE21A6">
        <w:rPr>
          <w:b/>
          <w:bCs/>
          <w:sz w:val="32"/>
          <w:szCs w:val="32"/>
          <w:u w:val="single"/>
        </w:rPr>
        <w:t>STRING as ASIN,</w:t>
      </w:r>
    </w:p>
    <w:p w14:paraId="573A2FF2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1:helpful</w:t>
      </w:r>
      <w:proofErr w:type="gramEnd"/>
      <w:r w:rsidRPr="00FE21A6">
        <w:rPr>
          <w:b/>
          <w:bCs/>
          <w:sz w:val="32"/>
          <w:szCs w:val="32"/>
          <w:u w:val="single"/>
        </w:rPr>
        <w:t xml:space="preserve"> as helpful,</w:t>
      </w:r>
    </w:p>
    <w:p w14:paraId="6E4E30FA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1:overall</w:t>
      </w:r>
      <w:proofErr w:type="gramEnd"/>
      <w:r w:rsidRPr="00FE21A6">
        <w:rPr>
          <w:b/>
          <w:bCs/>
          <w:sz w:val="32"/>
          <w:szCs w:val="32"/>
          <w:u w:val="single"/>
        </w:rPr>
        <w:t xml:space="preserve"> as overall,</w:t>
      </w:r>
    </w:p>
    <w:p w14:paraId="48B9CD66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1:reviewText::</w:t>
      </w:r>
      <w:proofErr w:type="gramEnd"/>
      <w:r w:rsidRPr="00FE21A6">
        <w:rPr>
          <w:b/>
          <w:bCs/>
          <w:sz w:val="32"/>
          <w:szCs w:val="32"/>
          <w:u w:val="single"/>
        </w:rPr>
        <w:t>STRING as reviewtext,</w:t>
      </w:r>
    </w:p>
    <w:p w14:paraId="1B098F29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DATE_FROM_</w:t>
      </w:r>
      <w:proofErr w:type="gramStart"/>
      <w:r w:rsidRPr="00FE21A6">
        <w:rPr>
          <w:b/>
          <w:bCs/>
          <w:sz w:val="32"/>
          <w:szCs w:val="32"/>
          <w:u w:val="single"/>
        </w:rPr>
        <w:t>PARTS(</w:t>
      </w:r>
      <w:proofErr w:type="gramEnd"/>
      <w:r w:rsidRPr="00FE21A6">
        <w:rPr>
          <w:b/>
          <w:bCs/>
          <w:sz w:val="32"/>
          <w:szCs w:val="32"/>
          <w:u w:val="single"/>
        </w:rPr>
        <w:t xml:space="preserve"> </w:t>
      </w:r>
    </w:p>
    <w:p w14:paraId="58C5C7D9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 xml:space="preserve">  RIGHT($</w:t>
      </w:r>
      <w:proofErr w:type="gramStart"/>
      <w:r w:rsidRPr="00FE21A6">
        <w:rPr>
          <w:b/>
          <w:bCs/>
          <w:sz w:val="32"/>
          <w:szCs w:val="32"/>
          <w:u w:val="single"/>
        </w:rPr>
        <w:t>1:reviewTime::</w:t>
      </w:r>
      <w:proofErr w:type="gramEnd"/>
      <w:r w:rsidRPr="00FE21A6">
        <w:rPr>
          <w:b/>
          <w:bCs/>
          <w:sz w:val="32"/>
          <w:szCs w:val="32"/>
          <w:u w:val="single"/>
        </w:rPr>
        <w:t xml:space="preserve">STRING,4), </w:t>
      </w:r>
    </w:p>
    <w:p w14:paraId="3690B343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 xml:space="preserve">  LEFT($</w:t>
      </w:r>
      <w:proofErr w:type="gramStart"/>
      <w:r w:rsidRPr="00FE21A6">
        <w:rPr>
          <w:b/>
          <w:bCs/>
          <w:sz w:val="32"/>
          <w:szCs w:val="32"/>
          <w:u w:val="single"/>
        </w:rPr>
        <w:t>1:reviewTime::</w:t>
      </w:r>
      <w:proofErr w:type="gramEnd"/>
      <w:r w:rsidRPr="00FE21A6">
        <w:rPr>
          <w:b/>
          <w:bCs/>
          <w:sz w:val="32"/>
          <w:szCs w:val="32"/>
          <w:u w:val="single"/>
        </w:rPr>
        <w:t xml:space="preserve">STRING,2), </w:t>
      </w:r>
    </w:p>
    <w:p w14:paraId="6839EC9A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 xml:space="preserve">  CASE WHEN SUBSTRING($</w:t>
      </w:r>
      <w:proofErr w:type="gramStart"/>
      <w:r w:rsidRPr="00FE21A6">
        <w:rPr>
          <w:b/>
          <w:bCs/>
          <w:sz w:val="32"/>
          <w:szCs w:val="32"/>
          <w:u w:val="single"/>
        </w:rPr>
        <w:t>1:reviewTime::</w:t>
      </w:r>
      <w:proofErr w:type="gramEnd"/>
      <w:r w:rsidRPr="00FE21A6">
        <w:rPr>
          <w:b/>
          <w:bCs/>
          <w:sz w:val="32"/>
          <w:szCs w:val="32"/>
          <w:u w:val="single"/>
        </w:rPr>
        <w:t xml:space="preserve">STRING,5,1)=',' </w:t>
      </w:r>
    </w:p>
    <w:p w14:paraId="1136B2EE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 xml:space="preserve">        THEN SUBSTRING($</w:t>
      </w:r>
      <w:proofErr w:type="gramStart"/>
      <w:r w:rsidRPr="00FE21A6">
        <w:rPr>
          <w:b/>
          <w:bCs/>
          <w:sz w:val="32"/>
          <w:szCs w:val="32"/>
          <w:u w:val="single"/>
        </w:rPr>
        <w:t>1:reviewTime::</w:t>
      </w:r>
      <w:proofErr w:type="gramEnd"/>
      <w:r w:rsidRPr="00FE21A6">
        <w:rPr>
          <w:b/>
          <w:bCs/>
          <w:sz w:val="32"/>
          <w:szCs w:val="32"/>
          <w:u w:val="single"/>
        </w:rPr>
        <w:t>STRING,4,1) ELSE SUBSTRING($1:reviewTime::STRING,4,2) END),</w:t>
      </w:r>
    </w:p>
    <w:p w14:paraId="7A7B05E9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1:reviewerID::</w:t>
      </w:r>
      <w:proofErr w:type="gramEnd"/>
      <w:r w:rsidRPr="00FE21A6">
        <w:rPr>
          <w:b/>
          <w:bCs/>
          <w:sz w:val="32"/>
          <w:szCs w:val="32"/>
          <w:u w:val="single"/>
        </w:rPr>
        <w:t>STRING,</w:t>
      </w:r>
    </w:p>
    <w:p w14:paraId="5C9EB75A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1:reviewerName::</w:t>
      </w:r>
      <w:proofErr w:type="gramEnd"/>
      <w:r w:rsidRPr="00FE21A6">
        <w:rPr>
          <w:b/>
          <w:bCs/>
          <w:sz w:val="32"/>
          <w:szCs w:val="32"/>
          <w:u w:val="single"/>
        </w:rPr>
        <w:t>STRING,</w:t>
      </w:r>
    </w:p>
    <w:p w14:paraId="4FECCD56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$</w:t>
      </w:r>
      <w:proofErr w:type="gramStart"/>
      <w:r w:rsidRPr="00FE21A6">
        <w:rPr>
          <w:b/>
          <w:bCs/>
          <w:sz w:val="32"/>
          <w:szCs w:val="32"/>
          <w:u w:val="single"/>
        </w:rPr>
        <w:t>1:summary::</w:t>
      </w:r>
      <w:proofErr w:type="gramEnd"/>
      <w:r w:rsidRPr="00FE21A6">
        <w:rPr>
          <w:b/>
          <w:bCs/>
          <w:sz w:val="32"/>
          <w:szCs w:val="32"/>
          <w:u w:val="single"/>
        </w:rPr>
        <w:t>STRING,</w:t>
      </w:r>
    </w:p>
    <w:p w14:paraId="4A8E4DAF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DATE($</w:t>
      </w:r>
      <w:proofErr w:type="gramStart"/>
      <w:r w:rsidRPr="00FE21A6">
        <w:rPr>
          <w:b/>
          <w:bCs/>
          <w:sz w:val="32"/>
          <w:szCs w:val="32"/>
          <w:u w:val="single"/>
        </w:rPr>
        <w:t>1:unixReviewTime::</w:t>
      </w:r>
      <w:proofErr w:type="gramEnd"/>
      <w:r w:rsidRPr="00FE21A6">
        <w:rPr>
          <w:b/>
          <w:bCs/>
          <w:sz w:val="32"/>
          <w:szCs w:val="32"/>
          <w:u w:val="single"/>
        </w:rPr>
        <w:t>int) Revewtime</w:t>
      </w:r>
    </w:p>
    <w:p w14:paraId="50470C90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FROM @MANAGE_</w:t>
      </w:r>
      <w:proofErr w:type="gramStart"/>
      <w:r w:rsidRPr="00FE21A6">
        <w:rPr>
          <w:b/>
          <w:bCs/>
          <w:sz w:val="32"/>
          <w:szCs w:val="32"/>
          <w:u w:val="single"/>
        </w:rPr>
        <w:t>DB.external</w:t>
      </w:r>
      <w:proofErr w:type="gramEnd"/>
      <w:r w:rsidRPr="00FE21A6">
        <w:rPr>
          <w:b/>
          <w:bCs/>
          <w:sz w:val="32"/>
          <w:szCs w:val="32"/>
          <w:u w:val="single"/>
        </w:rPr>
        <w:t>_stages.json_folder);</w:t>
      </w:r>
    </w:p>
    <w:p w14:paraId="50B9CFEC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 xml:space="preserve">   </w:t>
      </w:r>
    </w:p>
    <w:p w14:paraId="036A61E3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 xml:space="preserve">    </w:t>
      </w:r>
    </w:p>
    <w:p w14:paraId="2339EA14" w14:textId="77777777" w:rsidR="00FE21A6" w:rsidRP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// Validate results</w:t>
      </w:r>
    </w:p>
    <w:p w14:paraId="527C62DC" w14:textId="7FD5C5F9" w:rsidR="00FE21A6" w:rsidRDefault="00FE21A6" w:rsidP="00FE21A6">
      <w:pPr>
        <w:rPr>
          <w:b/>
          <w:bCs/>
          <w:sz w:val="32"/>
          <w:szCs w:val="32"/>
          <w:u w:val="single"/>
        </w:rPr>
      </w:pPr>
      <w:r w:rsidRPr="00FE21A6">
        <w:rPr>
          <w:b/>
          <w:bCs/>
          <w:sz w:val="32"/>
          <w:szCs w:val="32"/>
          <w:u w:val="single"/>
        </w:rPr>
        <w:t>SELECT * FROM OUR_FIRST_</w:t>
      </w:r>
      <w:proofErr w:type="gramStart"/>
      <w:r w:rsidRPr="00FE21A6">
        <w:rPr>
          <w:b/>
          <w:bCs/>
          <w:sz w:val="32"/>
          <w:szCs w:val="32"/>
          <w:u w:val="single"/>
        </w:rPr>
        <w:t>DB.PUBLIC.reviews</w:t>
      </w:r>
      <w:proofErr w:type="gramEnd"/>
      <w:r w:rsidRPr="00FE21A6">
        <w:rPr>
          <w:b/>
          <w:bCs/>
          <w:sz w:val="32"/>
          <w:szCs w:val="32"/>
          <w:u w:val="single"/>
        </w:rPr>
        <w:t xml:space="preserve"> ;</w:t>
      </w:r>
    </w:p>
    <w:p w14:paraId="3B2391AF" w14:textId="77777777" w:rsidR="00A907EA" w:rsidRDefault="00A907EA" w:rsidP="00FE21A6">
      <w:pPr>
        <w:rPr>
          <w:b/>
          <w:bCs/>
          <w:sz w:val="32"/>
          <w:szCs w:val="32"/>
          <w:u w:val="single"/>
        </w:rPr>
      </w:pPr>
    </w:p>
    <w:p w14:paraId="22A4F081" w14:textId="77777777" w:rsidR="00A907EA" w:rsidRDefault="00A907EA" w:rsidP="00FE21A6">
      <w:pPr>
        <w:rPr>
          <w:b/>
          <w:bCs/>
          <w:sz w:val="32"/>
          <w:szCs w:val="32"/>
          <w:u w:val="single"/>
        </w:rPr>
      </w:pPr>
    </w:p>
    <w:p w14:paraId="42913144" w14:textId="77777777" w:rsidR="00A907EA" w:rsidRDefault="00A907EA" w:rsidP="00FE21A6">
      <w:pPr>
        <w:rPr>
          <w:b/>
          <w:bCs/>
          <w:sz w:val="32"/>
          <w:szCs w:val="32"/>
          <w:u w:val="single"/>
        </w:rPr>
      </w:pPr>
    </w:p>
    <w:p w14:paraId="35B443B2" w14:textId="0E1DDA2A" w:rsidR="00FE21A6" w:rsidRDefault="00CA375E" w:rsidP="00FE21A6">
      <w:pPr>
        <w:rPr>
          <w:b/>
          <w:bCs/>
          <w:sz w:val="32"/>
          <w:szCs w:val="32"/>
          <w:u w:val="single"/>
        </w:rPr>
      </w:pPr>
      <w:r w:rsidRPr="00C57441">
        <w:rPr>
          <w:b/>
          <w:bCs/>
          <w:sz w:val="32"/>
          <w:szCs w:val="32"/>
          <w:highlight w:val="yellow"/>
          <w:u w:val="single"/>
        </w:rPr>
        <w:lastRenderedPageBreak/>
        <w:t xml:space="preserve">Loading </w:t>
      </w:r>
      <w:r w:rsidR="00C57441" w:rsidRPr="00C57441">
        <w:rPr>
          <w:b/>
          <w:bCs/>
          <w:sz w:val="32"/>
          <w:szCs w:val="32"/>
          <w:highlight w:val="yellow"/>
          <w:u w:val="single"/>
        </w:rPr>
        <w:t xml:space="preserve">Data from </w:t>
      </w:r>
      <w:proofErr w:type="gramStart"/>
      <w:r w:rsidR="00C57441" w:rsidRPr="00C57441">
        <w:rPr>
          <w:b/>
          <w:bCs/>
          <w:sz w:val="32"/>
          <w:szCs w:val="32"/>
          <w:highlight w:val="yellow"/>
          <w:u w:val="single"/>
        </w:rPr>
        <w:t>Azure :</w:t>
      </w:r>
      <w:proofErr w:type="gramEnd"/>
      <w:r w:rsidR="00C57441" w:rsidRPr="00C57441">
        <w:rPr>
          <w:b/>
          <w:bCs/>
          <w:sz w:val="32"/>
          <w:szCs w:val="32"/>
          <w:highlight w:val="yellow"/>
          <w:u w:val="single"/>
        </w:rPr>
        <w:t>-</w:t>
      </w:r>
    </w:p>
    <w:p w14:paraId="07EED06E" w14:textId="552B6B3E" w:rsidR="00C57441" w:rsidRDefault="00D4471E" w:rsidP="00FE21A6">
      <w:pPr>
        <w:rPr>
          <w:b/>
          <w:bCs/>
          <w:sz w:val="32"/>
          <w:szCs w:val="32"/>
          <w:u w:val="single"/>
        </w:rPr>
      </w:pPr>
      <w:hyperlink r:id="rId39" w:anchor="home" w:history="1">
        <w:r w:rsidRPr="00D4471E">
          <w:rPr>
            <w:rStyle w:val="Hyperlink"/>
            <w:b/>
            <w:bCs/>
            <w:sz w:val="32"/>
            <w:szCs w:val="32"/>
          </w:rPr>
          <w:t>Home - Microsoft Azure</w:t>
        </w:r>
      </w:hyperlink>
    </w:p>
    <w:p w14:paraId="7791B676" w14:textId="11839EC4" w:rsidR="00D4471E" w:rsidRDefault="00370619" w:rsidP="00FE21A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 </w:t>
      </w:r>
      <w:r w:rsidR="0058210B">
        <w:rPr>
          <w:b/>
          <w:bCs/>
          <w:sz w:val="32"/>
          <w:szCs w:val="32"/>
          <w:u w:val="single"/>
        </w:rPr>
        <w:t>St</w:t>
      </w:r>
      <w:r w:rsidR="00010AA7">
        <w:rPr>
          <w:b/>
          <w:bCs/>
          <w:sz w:val="32"/>
          <w:szCs w:val="32"/>
          <w:u w:val="single"/>
        </w:rPr>
        <w:t xml:space="preserve">ep </w:t>
      </w:r>
      <w:r w:rsidR="00780915">
        <w:rPr>
          <w:b/>
          <w:bCs/>
          <w:sz w:val="32"/>
          <w:szCs w:val="32"/>
          <w:u w:val="single"/>
        </w:rPr>
        <w:t>1: After</w:t>
      </w:r>
      <w:r w:rsidR="00010AA7">
        <w:rPr>
          <w:b/>
          <w:bCs/>
          <w:sz w:val="32"/>
          <w:szCs w:val="32"/>
          <w:u w:val="single"/>
        </w:rPr>
        <w:t xml:space="preserve"> Sign need to create Storage account</w:t>
      </w:r>
    </w:p>
    <w:p w14:paraId="08C77DFA" w14:textId="2F025975" w:rsidR="00780915" w:rsidRDefault="002D7E93" w:rsidP="00FE21A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Search Storage accounts-&gt;Create</w:t>
      </w:r>
      <w:r w:rsidR="00E6077D">
        <w:rPr>
          <w:b/>
          <w:bCs/>
          <w:sz w:val="32"/>
          <w:szCs w:val="32"/>
          <w:u w:val="single"/>
        </w:rPr>
        <w:t>-&gt;Resource Group-&gt;New-&gt;</w:t>
      </w:r>
      <w:r w:rsidR="00FE5DA8">
        <w:rPr>
          <w:b/>
          <w:bCs/>
          <w:sz w:val="32"/>
          <w:szCs w:val="32"/>
          <w:u w:val="single"/>
        </w:rPr>
        <w:t>give name</w:t>
      </w:r>
      <w:r w:rsidR="00F10DCE">
        <w:rPr>
          <w:b/>
          <w:bCs/>
          <w:sz w:val="32"/>
          <w:szCs w:val="32"/>
          <w:u w:val="single"/>
        </w:rPr>
        <w:t xml:space="preserve"> like Snowflake</w:t>
      </w:r>
    </w:p>
    <w:p w14:paraId="14AA541F" w14:textId="43CFDBC4" w:rsidR="00FE5DA8" w:rsidRDefault="00F10DCE" w:rsidP="00FE21A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82EBE9B" wp14:editId="2D778D0A">
            <wp:extent cx="5731510" cy="3223895"/>
            <wp:effectExtent l="0" t="0" r="2540" b="0"/>
            <wp:docPr id="201872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212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3943" w14:textId="77777777" w:rsidR="00010AA7" w:rsidRDefault="00010AA7" w:rsidP="00FE21A6">
      <w:pPr>
        <w:rPr>
          <w:b/>
          <w:bCs/>
          <w:sz w:val="32"/>
          <w:szCs w:val="32"/>
          <w:u w:val="single"/>
        </w:rPr>
      </w:pPr>
    </w:p>
    <w:p w14:paraId="2B4259F2" w14:textId="5E112700" w:rsidR="00D90CDA" w:rsidRDefault="00E1592C" w:rsidP="000E7165">
      <w:pPr>
        <w:rPr>
          <w:b/>
          <w:bCs/>
          <w:sz w:val="32"/>
          <w:szCs w:val="32"/>
          <w:u w:val="single"/>
        </w:rPr>
      </w:pPr>
      <w:r w:rsidRPr="00CD14CB">
        <w:rPr>
          <w:b/>
          <w:bCs/>
          <w:sz w:val="32"/>
          <w:szCs w:val="32"/>
          <w:highlight w:val="yellow"/>
          <w:u w:val="single"/>
        </w:rPr>
        <w:t xml:space="preserve">Step </w:t>
      </w:r>
      <w:proofErr w:type="gramStart"/>
      <w:r w:rsidRPr="00CD14CB">
        <w:rPr>
          <w:b/>
          <w:bCs/>
          <w:sz w:val="32"/>
          <w:szCs w:val="32"/>
          <w:highlight w:val="yellow"/>
          <w:u w:val="single"/>
        </w:rPr>
        <w:t>2</w:t>
      </w:r>
      <w:r w:rsidR="00542C94" w:rsidRPr="00CD14CB">
        <w:rPr>
          <w:b/>
          <w:bCs/>
          <w:sz w:val="32"/>
          <w:szCs w:val="32"/>
          <w:highlight w:val="yellow"/>
          <w:u w:val="single"/>
        </w:rPr>
        <w:t xml:space="preserve"> :</w:t>
      </w:r>
      <w:proofErr w:type="gramEnd"/>
      <w:r w:rsidR="00542C94" w:rsidRPr="00CD14CB">
        <w:rPr>
          <w:b/>
          <w:bCs/>
          <w:sz w:val="32"/>
          <w:szCs w:val="32"/>
          <w:highlight w:val="yellow"/>
          <w:u w:val="single"/>
        </w:rPr>
        <w:t>-Create Container</w:t>
      </w:r>
    </w:p>
    <w:p w14:paraId="38A3ABD6" w14:textId="256B3627" w:rsidR="00542C94" w:rsidRDefault="00381B10" w:rsidP="000E7165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Storage Accounts-&gt;Click on </w:t>
      </w:r>
      <w:r w:rsidR="00A90A28">
        <w:rPr>
          <w:b/>
          <w:bCs/>
          <w:sz w:val="32"/>
          <w:szCs w:val="32"/>
          <w:u w:val="single"/>
        </w:rPr>
        <w:t xml:space="preserve">newly </w:t>
      </w:r>
      <w:r>
        <w:rPr>
          <w:b/>
          <w:bCs/>
          <w:sz w:val="32"/>
          <w:szCs w:val="32"/>
          <w:u w:val="single"/>
        </w:rPr>
        <w:t xml:space="preserve">created </w:t>
      </w:r>
      <w:r w:rsidR="00A90A28">
        <w:rPr>
          <w:b/>
          <w:bCs/>
          <w:sz w:val="32"/>
          <w:szCs w:val="32"/>
          <w:u w:val="single"/>
        </w:rPr>
        <w:t>storage account name</w:t>
      </w:r>
      <w:r w:rsidR="00AA3390">
        <w:rPr>
          <w:b/>
          <w:bCs/>
          <w:sz w:val="32"/>
          <w:szCs w:val="32"/>
          <w:u w:val="single"/>
        </w:rPr>
        <w:t>-&gt;Data Storage-&gt;</w:t>
      </w:r>
      <w:r w:rsidR="00CD14CB">
        <w:rPr>
          <w:b/>
          <w:bCs/>
          <w:sz w:val="32"/>
          <w:szCs w:val="32"/>
          <w:u w:val="single"/>
        </w:rPr>
        <w:t>Container</w:t>
      </w:r>
      <w:r w:rsidR="007E143D">
        <w:rPr>
          <w:b/>
          <w:bCs/>
          <w:sz w:val="32"/>
          <w:szCs w:val="32"/>
          <w:u w:val="single"/>
        </w:rPr>
        <w:t>-&gt;</w:t>
      </w:r>
      <w:r w:rsidR="007E143D">
        <w:rPr>
          <w:b/>
          <w:bCs/>
          <w:sz w:val="32"/>
          <w:szCs w:val="32"/>
          <w:u w:val="single"/>
        </w:rPr>
        <w:tab/>
        <w:t>create new container</w:t>
      </w:r>
      <w:r w:rsidR="00983C67">
        <w:rPr>
          <w:b/>
          <w:bCs/>
          <w:sz w:val="32"/>
          <w:szCs w:val="32"/>
          <w:u w:val="single"/>
        </w:rPr>
        <w:t xml:space="preserve"> nam</w:t>
      </w:r>
      <w:r w:rsidR="00585FAD">
        <w:rPr>
          <w:b/>
          <w:bCs/>
          <w:sz w:val="32"/>
          <w:szCs w:val="32"/>
          <w:u w:val="single"/>
        </w:rPr>
        <w:t xml:space="preserve">e like </w:t>
      </w:r>
      <w:proofErr w:type="gramStart"/>
      <w:r w:rsidR="00585FAD">
        <w:rPr>
          <w:b/>
          <w:bCs/>
          <w:sz w:val="32"/>
          <w:szCs w:val="32"/>
          <w:u w:val="single"/>
        </w:rPr>
        <w:t>csv,json</w:t>
      </w:r>
      <w:proofErr w:type="gramEnd"/>
      <w:r w:rsidR="00585FAD">
        <w:rPr>
          <w:b/>
          <w:bCs/>
          <w:sz w:val="32"/>
          <w:szCs w:val="32"/>
          <w:u w:val="single"/>
        </w:rPr>
        <w:t>…etc</w:t>
      </w:r>
    </w:p>
    <w:p w14:paraId="2DF4DC5C" w14:textId="26FD31B8" w:rsidR="00585FAD" w:rsidRDefault="00585FAD" w:rsidP="000E7165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-&gt;click on container</w:t>
      </w:r>
      <w:r w:rsidR="00B76D0C">
        <w:rPr>
          <w:b/>
          <w:bCs/>
          <w:sz w:val="32"/>
          <w:szCs w:val="32"/>
          <w:u w:val="single"/>
        </w:rPr>
        <w:t xml:space="preserve"> name (csv)-&gt;then upload file</w:t>
      </w:r>
    </w:p>
    <w:p w14:paraId="0F66FC50" w14:textId="77777777" w:rsidR="00B76D0C" w:rsidRDefault="00B76D0C" w:rsidP="000E7165">
      <w:pPr>
        <w:rPr>
          <w:b/>
          <w:bCs/>
          <w:sz w:val="32"/>
          <w:szCs w:val="32"/>
          <w:u w:val="single"/>
        </w:rPr>
      </w:pPr>
    </w:p>
    <w:p w14:paraId="04EB40F8" w14:textId="77777777" w:rsidR="00585FAD" w:rsidRDefault="00585FAD" w:rsidP="000E7165">
      <w:pPr>
        <w:rPr>
          <w:b/>
          <w:bCs/>
          <w:sz w:val="32"/>
          <w:szCs w:val="32"/>
          <w:u w:val="single"/>
        </w:rPr>
      </w:pPr>
    </w:p>
    <w:p w14:paraId="36D6AF67" w14:textId="38967A4F" w:rsidR="00DC69B6" w:rsidRDefault="00DC69B6" w:rsidP="000E7165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FDF023C" wp14:editId="5CA86A85">
            <wp:extent cx="5731510" cy="3223895"/>
            <wp:effectExtent l="0" t="0" r="2540" b="0"/>
            <wp:docPr id="556622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2235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8AF2" w14:textId="6506F47C" w:rsidR="00CD14CB" w:rsidRDefault="007A7B3D" w:rsidP="000E7165">
      <w:pPr>
        <w:rPr>
          <w:b/>
          <w:bCs/>
          <w:sz w:val="32"/>
          <w:szCs w:val="32"/>
          <w:u w:val="single"/>
        </w:rPr>
      </w:pPr>
      <w:r w:rsidRPr="007A7B3D">
        <w:rPr>
          <w:b/>
          <w:bCs/>
          <w:sz w:val="32"/>
          <w:szCs w:val="32"/>
          <w:u w:val="single"/>
        </w:rPr>
        <w:t>Tenant ID</w:t>
      </w:r>
      <w:r>
        <w:rPr>
          <w:b/>
          <w:bCs/>
          <w:sz w:val="32"/>
          <w:szCs w:val="32"/>
          <w:u w:val="single"/>
        </w:rPr>
        <w:t xml:space="preserve">-&gt;to get </w:t>
      </w:r>
      <w:r w:rsidRPr="007A7B3D">
        <w:rPr>
          <w:b/>
          <w:bCs/>
          <w:sz w:val="32"/>
          <w:szCs w:val="32"/>
          <w:u w:val="single"/>
        </w:rPr>
        <w:t>Tenant ID</w:t>
      </w:r>
      <w:r>
        <w:rPr>
          <w:b/>
          <w:bCs/>
          <w:sz w:val="32"/>
          <w:szCs w:val="32"/>
          <w:u w:val="single"/>
        </w:rPr>
        <w:t xml:space="preserve"> in search bar-&gt;tenant properties </w:t>
      </w:r>
    </w:p>
    <w:p w14:paraId="2A56A385" w14:textId="044B26C8" w:rsidR="00CD14CB" w:rsidRDefault="00052A61" w:rsidP="000E7165">
      <w:pPr>
        <w:rPr>
          <w:b/>
          <w:bCs/>
          <w:sz w:val="32"/>
          <w:szCs w:val="32"/>
          <w:u w:val="single"/>
        </w:rPr>
      </w:pPr>
      <w:r w:rsidRPr="00FD3B10">
        <w:rPr>
          <w:b/>
          <w:bCs/>
          <w:sz w:val="32"/>
          <w:szCs w:val="32"/>
          <w:highlight w:val="yellow"/>
          <w:u w:val="single"/>
        </w:rPr>
        <w:t xml:space="preserve">Step </w:t>
      </w:r>
      <w:proofErr w:type="gramStart"/>
      <w:r w:rsidRPr="00FD3B10">
        <w:rPr>
          <w:b/>
          <w:bCs/>
          <w:sz w:val="32"/>
          <w:szCs w:val="32"/>
          <w:highlight w:val="yellow"/>
          <w:u w:val="single"/>
        </w:rPr>
        <w:t>3 :</w:t>
      </w:r>
      <w:proofErr w:type="gramEnd"/>
      <w:r w:rsidRPr="00FD3B10">
        <w:rPr>
          <w:b/>
          <w:bCs/>
          <w:sz w:val="32"/>
          <w:szCs w:val="32"/>
          <w:highlight w:val="yellow"/>
          <w:u w:val="single"/>
        </w:rPr>
        <w:t xml:space="preserve">- Create </w:t>
      </w:r>
      <w:r w:rsidR="00FD3B10" w:rsidRPr="00FD3B10">
        <w:rPr>
          <w:b/>
          <w:bCs/>
          <w:sz w:val="32"/>
          <w:szCs w:val="32"/>
          <w:highlight w:val="yellow"/>
          <w:u w:val="single"/>
        </w:rPr>
        <w:t>Integration Object</w:t>
      </w:r>
    </w:p>
    <w:p w14:paraId="0F6DA07A" w14:textId="77777777" w:rsidR="000473C2" w:rsidRPr="000473C2" w:rsidRDefault="000473C2" w:rsidP="000473C2">
      <w:pPr>
        <w:rPr>
          <w:b/>
          <w:bCs/>
          <w:sz w:val="32"/>
          <w:szCs w:val="32"/>
          <w:u w:val="single"/>
        </w:rPr>
      </w:pPr>
    </w:p>
    <w:p w14:paraId="7BB23126" w14:textId="77777777" w:rsidR="000473C2" w:rsidRPr="000473C2" w:rsidRDefault="000473C2" w:rsidP="000473C2">
      <w:pPr>
        <w:rPr>
          <w:b/>
          <w:bCs/>
          <w:sz w:val="32"/>
          <w:szCs w:val="32"/>
          <w:u w:val="single"/>
        </w:rPr>
      </w:pPr>
      <w:r w:rsidRPr="000473C2">
        <w:rPr>
          <w:b/>
          <w:bCs/>
          <w:sz w:val="32"/>
          <w:szCs w:val="32"/>
          <w:u w:val="single"/>
        </w:rPr>
        <w:t>USE DATABASE DEMO_DB;</w:t>
      </w:r>
    </w:p>
    <w:p w14:paraId="7E146DEB" w14:textId="77777777" w:rsidR="000473C2" w:rsidRPr="000473C2" w:rsidRDefault="000473C2" w:rsidP="000473C2">
      <w:pPr>
        <w:rPr>
          <w:b/>
          <w:bCs/>
          <w:sz w:val="32"/>
          <w:szCs w:val="32"/>
          <w:u w:val="single"/>
        </w:rPr>
      </w:pPr>
      <w:r w:rsidRPr="000473C2">
        <w:rPr>
          <w:b/>
          <w:bCs/>
          <w:sz w:val="32"/>
          <w:szCs w:val="32"/>
          <w:u w:val="single"/>
        </w:rPr>
        <w:t>-- create integration object that contains the access information</w:t>
      </w:r>
    </w:p>
    <w:p w14:paraId="70C9DEF5" w14:textId="77777777" w:rsidR="000473C2" w:rsidRPr="000473C2" w:rsidRDefault="000473C2" w:rsidP="000473C2">
      <w:pPr>
        <w:rPr>
          <w:b/>
          <w:bCs/>
          <w:sz w:val="32"/>
          <w:szCs w:val="32"/>
          <w:u w:val="single"/>
        </w:rPr>
      </w:pPr>
      <w:r w:rsidRPr="000473C2">
        <w:rPr>
          <w:b/>
          <w:bCs/>
          <w:sz w:val="32"/>
          <w:szCs w:val="32"/>
          <w:u w:val="single"/>
        </w:rPr>
        <w:t>CREATE STORAGE INTEGRATION azure_integration</w:t>
      </w:r>
    </w:p>
    <w:p w14:paraId="0B7B5052" w14:textId="77777777" w:rsidR="000473C2" w:rsidRPr="000473C2" w:rsidRDefault="000473C2" w:rsidP="000473C2">
      <w:pPr>
        <w:rPr>
          <w:b/>
          <w:bCs/>
          <w:sz w:val="32"/>
          <w:szCs w:val="32"/>
          <w:u w:val="single"/>
        </w:rPr>
      </w:pPr>
      <w:r w:rsidRPr="000473C2">
        <w:rPr>
          <w:b/>
          <w:bCs/>
          <w:sz w:val="32"/>
          <w:szCs w:val="32"/>
          <w:u w:val="single"/>
        </w:rPr>
        <w:t xml:space="preserve">  TYPE = EXTERNAL_STAGE</w:t>
      </w:r>
    </w:p>
    <w:p w14:paraId="14C5223F" w14:textId="77777777" w:rsidR="000473C2" w:rsidRPr="000473C2" w:rsidRDefault="000473C2" w:rsidP="000473C2">
      <w:pPr>
        <w:rPr>
          <w:b/>
          <w:bCs/>
          <w:sz w:val="32"/>
          <w:szCs w:val="32"/>
          <w:u w:val="single"/>
        </w:rPr>
      </w:pPr>
      <w:r w:rsidRPr="000473C2">
        <w:rPr>
          <w:b/>
          <w:bCs/>
          <w:sz w:val="32"/>
          <w:szCs w:val="32"/>
          <w:u w:val="single"/>
        </w:rPr>
        <w:t xml:space="preserve">  STORAGE_PROVIDER = AZURE</w:t>
      </w:r>
    </w:p>
    <w:p w14:paraId="69BF9729" w14:textId="77777777" w:rsidR="000473C2" w:rsidRPr="000473C2" w:rsidRDefault="000473C2" w:rsidP="000473C2">
      <w:pPr>
        <w:rPr>
          <w:b/>
          <w:bCs/>
          <w:sz w:val="32"/>
          <w:szCs w:val="32"/>
          <w:u w:val="single"/>
        </w:rPr>
      </w:pPr>
      <w:r w:rsidRPr="000473C2">
        <w:rPr>
          <w:b/>
          <w:bCs/>
          <w:sz w:val="32"/>
          <w:szCs w:val="32"/>
          <w:u w:val="single"/>
        </w:rPr>
        <w:t xml:space="preserve">  ENABLED = TRUE</w:t>
      </w:r>
    </w:p>
    <w:p w14:paraId="7616FCA6" w14:textId="77777777" w:rsidR="000473C2" w:rsidRPr="000473C2" w:rsidRDefault="000473C2" w:rsidP="000473C2">
      <w:pPr>
        <w:rPr>
          <w:b/>
          <w:bCs/>
          <w:sz w:val="32"/>
          <w:szCs w:val="32"/>
          <w:u w:val="single"/>
        </w:rPr>
      </w:pPr>
      <w:r w:rsidRPr="000473C2">
        <w:rPr>
          <w:b/>
          <w:bCs/>
          <w:sz w:val="32"/>
          <w:szCs w:val="32"/>
          <w:u w:val="single"/>
        </w:rPr>
        <w:t xml:space="preserve">  AZURE_TENANT_ID = 'ff355289-721e-4dd7-a663-afec62ab9d54'</w:t>
      </w:r>
    </w:p>
    <w:p w14:paraId="6AE756B3" w14:textId="77777777" w:rsidR="000473C2" w:rsidRPr="000473C2" w:rsidRDefault="000473C2" w:rsidP="000473C2">
      <w:pPr>
        <w:rPr>
          <w:b/>
          <w:bCs/>
          <w:sz w:val="32"/>
          <w:szCs w:val="32"/>
          <w:u w:val="single"/>
        </w:rPr>
      </w:pPr>
      <w:r w:rsidRPr="000473C2">
        <w:rPr>
          <w:b/>
          <w:bCs/>
          <w:sz w:val="32"/>
          <w:szCs w:val="32"/>
          <w:u w:val="single"/>
        </w:rPr>
        <w:t xml:space="preserve">  STORAGE_ALLOWED_LOCATIONS = ('azure://snowflake765.blob.core.windows.net/csv', 'azure://snowflake765.blob.core.windows.net/json');</w:t>
      </w:r>
    </w:p>
    <w:p w14:paraId="47F60E88" w14:textId="77777777" w:rsidR="000473C2" w:rsidRPr="000473C2" w:rsidRDefault="000473C2" w:rsidP="000473C2">
      <w:pPr>
        <w:rPr>
          <w:b/>
          <w:bCs/>
          <w:sz w:val="32"/>
          <w:szCs w:val="32"/>
          <w:u w:val="single"/>
        </w:rPr>
      </w:pPr>
    </w:p>
    <w:p w14:paraId="45985AD6" w14:textId="77777777" w:rsidR="000473C2" w:rsidRPr="000473C2" w:rsidRDefault="000473C2" w:rsidP="000473C2">
      <w:pPr>
        <w:rPr>
          <w:b/>
          <w:bCs/>
          <w:sz w:val="32"/>
          <w:szCs w:val="32"/>
          <w:u w:val="single"/>
        </w:rPr>
      </w:pPr>
      <w:r w:rsidRPr="000473C2">
        <w:rPr>
          <w:b/>
          <w:bCs/>
          <w:sz w:val="32"/>
          <w:szCs w:val="32"/>
          <w:u w:val="single"/>
        </w:rPr>
        <w:t xml:space="preserve">  </w:t>
      </w:r>
    </w:p>
    <w:p w14:paraId="00E19F02" w14:textId="77777777" w:rsidR="000473C2" w:rsidRPr="000473C2" w:rsidRDefault="000473C2" w:rsidP="000473C2">
      <w:pPr>
        <w:rPr>
          <w:b/>
          <w:bCs/>
          <w:sz w:val="32"/>
          <w:szCs w:val="32"/>
          <w:u w:val="single"/>
        </w:rPr>
      </w:pPr>
      <w:r w:rsidRPr="000473C2">
        <w:rPr>
          <w:b/>
          <w:bCs/>
          <w:sz w:val="32"/>
          <w:szCs w:val="32"/>
          <w:u w:val="single"/>
        </w:rPr>
        <w:t>-- Describe integration object to provide access</w:t>
      </w:r>
    </w:p>
    <w:p w14:paraId="7C21B2F4" w14:textId="6A9DCC57" w:rsidR="00FD3B10" w:rsidRDefault="000473C2" w:rsidP="000473C2">
      <w:pPr>
        <w:rPr>
          <w:b/>
          <w:bCs/>
          <w:sz w:val="32"/>
          <w:szCs w:val="32"/>
          <w:u w:val="single"/>
        </w:rPr>
      </w:pPr>
      <w:r w:rsidRPr="000473C2">
        <w:rPr>
          <w:b/>
          <w:bCs/>
          <w:sz w:val="32"/>
          <w:szCs w:val="32"/>
          <w:u w:val="single"/>
        </w:rPr>
        <w:t>DESC STORAGE integration azure_integration;</w:t>
      </w:r>
    </w:p>
    <w:p w14:paraId="7E8AE91B" w14:textId="2F5662F6" w:rsidR="00542C94" w:rsidRDefault="00535D5D" w:rsidP="000E7165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Step </w:t>
      </w:r>
      <w:proofErr w:type="gramStart"/>
      <w:r>
        <w:rPr>
          <w:b/>
          <w:bCs/>
          <w:sz w:val="32"/>
          <w:szCs w:val="32"/>
          <w:u w:val="single"/>
        </w:rPr>
        <w:t>4 :</w:t>
      </w:r>
      <w:proofErr w:type="gramEnd"/>
      <w:r>
        <w:rPr>
          <w:b/>
          <w:bCs/>
          <w:sz w:val="32"/>
          <w:szCs w:val="32"/>
          <w:u w:val="single"/>
        </w:rPr>
        <w:t>-</w:t>
      </w:r>
    </w:p>
    <w:p w14:paraId="1FB695BD" w14:textId="77777777" w:rsidR="00535D5D" w:rsidRDefault="00535D5D" w:rsidP="00535D5D">
      <w:pPr>
        <w:rPr>
          <w:b/>
          <w:bCs/>
          <w:sz w:val="32"/>
          <w:szCs w:val="32"/>
          <w:u w:val="single"/>
        </w:rPr>
      </w:pPr>
      <w:r w:rsidRPr="439275F2">
        <w:rPr>
          <w:b/>
          <w:bCs/>
          <w:sz w:val="32"/>
          <w:szCs w:val="32"/>
          <w:u w:val="single"/>
        </w:rPr>
        <w:t>DESC STORAGE integration azure_integration;</w:t>
      </w:r>
    </w:p>
    <w:p w14:paraId="788E996B" w14:textId="6B8B381A" w:rsidR="0B8BBBC3" w:rsidRDefault="00427122" w:rsidP="439275F2">
      <w:pPr>
        <w:spacing w:before="240" w:after="24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Note down the </w:t>
      </w:r>
      <w:r w:rsidR="0B8BBBC3" w:rsidRPr="439275F2">
        <w:rPr>
          <w:b/>
          <w:bCs/>
          <w:sz w:val="32"/>
          <w:szCs w:val="32"/>
        </w:rPr>
        <w:t xml:space="preserve">Azure Consent Url and </w:t>
      </w:r>
      <w:r w:rsidR="0B8BBBC3" w:rsidRPr="439275F2">
        <w:rPr>
          <w:rFonts w:ascii="Aptos" w:eastAsia="Aptos" w:hAnsi="Aptos" w:cs="Aptos"/>
          <w:b/>
          <w:bCs/>
          <w:sz w:val="28"/>
          <w:szCs w:val="28"/>
        </w:rPr>
        <w:t>AZURE_MULTI_TENANT_APP_NAME</w:t>
      </w:r>
      <w:r>
        <w:rPr>
          <w:rFonts w:ascii="Aptos" w:eastAsia="Aptos" w:hAnsi="Aptos" w:cs="Aptos"/>
          <w:b/>
          <w:bCs/>
          <w:sz w:val="28"/>
          <w:szCs w:val="28"/>
        </w:rPr>
        <w:t xml:space="preserve"> column data</w:t>
      </w:r>
    </w:p>
    <w:p w14:paraId="1E1632E4" w14:textId="10250A5D" w:rsidR="00542C94" w:rsidRPr="000E7165" w:rsidRDefault="00535D5D" w:rsidP="439275F2">
      <w:pPr>
        <w:rPr>
          <w:b/>
          <w:bCs/>
          <w:color w:val="000000" w:themeColor="text1"/>
          <w:sz w:val="32"/>
          <w:szCs w:val="32"/>
        </w:rPr>
      </w:pPr>
      <w:r w:rsidRPr="439275F2">
        <w:rPr>
          <w:b/>
          <w:bCs/>
          <w:sz w:val="32"/>
          <w:szCs w:val="32"/>
        </w:rPr>
        <w:t xml:space="preserve">Azure Consent Url-&gt;click on that url </w:t>
      </w:r>
      <w:r w:rsidR="00E40084" w:rsidRPr="439275F2">
        <w:rPr>
          <w:b/>
          <w:bCs/>
          <w:sz w:val="32"/>
          <w:szCs w:val="32"/>
        </w:rPr>
        <w:t xml:space="preserve">and </w:t>
      </w:r>
      <w:r w:rsidRPr="439275F2">
        <w:rPr>
          <w:b/>
          <w:bCs/>
          <w:sz w:val="32"/>
          <w:szCs w:val="32"/>
        </w:rPr>
        <w:t xml:space="preserve">give permission </w:t>
      </w:r>
      <w:r w:rsidR="002C473E" w:rsidRPr="439275F2">
        <w:rPr>
          <w:b/>
          <w:bCs/>
          <w:sz w:val="32"/>
          <w:szCs w:val="32"/>
        </w:rPr>
        <w:t>-&gt;</w:t>
      </w:r>
    </w:p>
    <w:p w14:paraId="78B496B8" w14:textId="05756D13" w:rsidR="00542C94" w:rsidRPr="000E7165" w:rsidRDefault="002C473E" w:rsidP="000E7165">
      <w:pPr>
        <w:rPr>
          <w:ins w:id="0" w:author="Microsoft Word" w:date="2024-12-31T05:29:00Z" w16du:dateUtc="2024-12-31T13:29:00Z"/>
          <w:b/>
          <w:bCs/>
          <w:sz w:val="32"/>
          <w:szCs w:val="32"/>
          <w:u w:val="single"/>
        </w:rPr>
      </w:pPr>
      <w:ins w:id="1" w:author="Microsoft Word" w:date="2024-12-31T05:29:00Z">
        <w:r>
          <w:t xml:space="preserve"> </w:t>
        </w:r>
        <w:r w:rsidRPr="439275F2">
          <w:rPr>
            <w:b/>
            <w:bCs/>
            <w:sz w:val="32"/>
            <w:szCs w:val="32"/>
            <w:u w:val="single"/>
          </w:rPr>
          <w:t>https://login.microsoftonline.com/ff355289-721e-4dd7-a663-afec62ab9d54/oauth2/authorize?client_id=ea87aaf9-6f63-457d-a32b-8b446a4bc274&amp;response_type=code</w:t>
        </w:r>
      </w:ins>
    </w:p>
    <w:p w14:paraId="12DC8EF2" w14:textId="712AA046" w:rsidR="007B54EB" w:rsidRDefault="00535D5D" w:rsidP="000E7165">
      <w:pPr>
        <w:rPr>
          <w:b/>
          <w:bCs/>
          <w:sz w:val="32"/>
          <w:szCs w:val="32"/>
          <w:u w:val="single"/>
        </w:rPr>
      </w:pPr>
      <w:r w:rsidRPr="439275F2">
        <w:rPr>
          <w:b/>
          <w:bCs/>
          <w:sz w:val="32"/>
          <w:szCs w:val="32"/>
          <w:u w:val="single"/>
        </w:rPr>
        <w:t xml:space="preserve">Azure Consent Url-&gt;click on that url </w:t>
      </w:r>
      <w:r w:rsidR="5FB2EE48" w:rsidRPr="439275F2">
        <w:rPr>
          <w:b/>
          <w:bCs/>
          <w:sz w:val="32"/>
          <w:szCs w:val="32"/>
          <w:u w:val="single"/>
        </w:rPr>
        <w:t xml:space="preserve">and </w:t>
      </w:r>
      <w:r w:rsidRPr="439275F2">
        <w:rPr>
          <w:b/>
          <w:bCs/>
          <w:sz w:val="32"/>
          <w:szCs w:val="32"/>
          <w:u w:val="single"/>
        </w:rPr>
        <w:t xml:space="preserve">give permission </w:t>
      </w:r>
      <w:r w:rsidR="3137D96A" w:rsidRPr="439275F2">
        <w:rPr>
          <w:b/>
          <w:bCs/>
          <w:sz w:val="32"/>
          <w:szCs w:val="32"/>
          <w:u w:val="single"/>
        </w:rPr>
        <w:t>-&gt;</w:t>
      </w:r>
    </w:p>
    <w:p w14:paraId="60CD9D8A" w14:textId="4819A8AD" w:rsidR="009C35DD" w:rsidRDefault="009C35DD" w:rsidP="000E7165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B68C253" wp14:editId="7B95900B">
            <wp:extent cx="5731510" cy="3223895"/>
            <wp:effectExtent l="0" t="0" r="2540" b="0"/>
            <wp:docPr id="2068139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3960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D25D" w14:textId="7133DD02" w:rsidR="31AB3C1E" w:rsidRDefault="31AB3C1E" w:rsidP="439275F2">
      <w:pPr>
        <w:spacing w:before="240" w:after="240"/>
        <w:rPr>
          <w:rFonts w:ascii="Aptos" w:eastAsia="Aptos" w:hAnsi="Aptos" w:cs="Aptos"/>
          <w:sz w:val="32"/>
          <w:szCs w:val="32"/>
        </w:rPr>
      </w:pPr>
      <w:r w:rsidRPr="439275F2">
        <w:rPr>
          <w:rFonts w:ascii="Aptos" w:eastAsia="Aptos" w:hAnsi="Aptos" w:cs="Aptos"/>
          <w:sz w:val="32"/>
          <w:szCs w:val="32"/>
        </w:rPr>
        <w:t>Save above generated ID</w:t>
      </w:r>
    </w:p>
    <w:p w14:paraId="24D8A8D7" w14:textId="77777777" w:rsidR="009C35DD" w:rsidRDefault="009C35DD" w:rsidP="439275F2">
      <w:pPr>
        <w:spacing w:before="240" w:after="240"/>
        <w:rPr>
          <w:rFonts w:ascii="Aptos" w:eastAsia="Aptos" w:hAnsi="Aptos" w:cs="Aptos"/>
          <w:sz w:val="32"/>
          <w:szCs w:val="32"/>
        </w:rPr>
      </w:pPr>
    </w:p>
    <w:p w14:paraId="7A18BEC0" w14:textId="798AAB31" w:rsidR="002339BA" w:rsidRDefault="4C7B7F9E" w:rsidP="36715CA5">
      <w:pPr>
        <w:rPr>
          <w:b/>
          <w:bCs/>
          <w:sz w:val="32"/>
          <w:szCs w:val="32"/>
          <w:u w:val="single"/>
        </w:rPr>
      </w:pPr>
      <w:r w:rsidRPr="439275F2">
        <w:rPr>
          <w:b/>
          <w:bCs/>
          <w:sz w:val="32"/>
          <w:szCs w:val="32"/>
          <w:u w:val="single"/>
        </w:rPr>
        <w:t xml:space="preserve">Step </w:t>
      </w:r>
      <w:proofErr w:type="gramStart"/>
      <w:r w:rsidRPr="439275F2">
        <w:rPr>
          <w:b/>
          <w:bCs/>
          <w:sz w:val="32"/>
          <w:szCs w:val="32"/>
          <w:u w:val="single"/>
        </w:rPr>
        <w:t>5 :</w:t>
      </w:r>
      <w:proofErr w:type="gramEnd"/>
      <w:r w:rsidRPr="439275F2">
        <w:rPr>
          <w:b/>
          <w:bCs/>
          <w:sz w:val="32"/>
          <w:szCs w:val="32"/>
          <w:u w:val="single"/>
        </w:rPr>
        <w:t xml:space="preserve"> In Azure Account-&gt;Click on</w:t>
      </w:r>
      <w:r w:rsidR="5F0228BE" w:rsidRPr="439275F2">
        <w:rPr>
          <w:b/>
          <w:bCs/>
          <w:sz w:val="32"/>
          <w:szCs w:val="32"/>
          <w:u w:val="single"/>
        </w:rPr>
        <w:t xml:space="preserve"> Storage Account-&gt;</w:t>
      </w:r>
    </w:p>
    <w:p w14:paraId="7F8A032E" w14:textId="0A690B56" w:rsidR="4C7B7F9E" w:rsidRDefault="4C7B7F9E" w:rsidP="439275F2">
      <w:pPr>
        <w:rPr>
          <w:rFonts w:ascii="Aptos" w:eastAsia="Aptos" w:hAnsi="Aptos" w:cs="Aptos"/>
          <w:b/>
          <w:sz w:val="32"/>
          <w:szCs w:val="32"/>
        </w:rPr>
      </w:pPr>
      <w:r w:rsidRPr="439275F2">
        <w:rPr>
          <w:b/>
          <w:bCs/>
          <w:sz w:val="32"/>
          <w:szCs w:val="32"/>
          <w:u w:val="single"/>
        </w:rPr>
        <w:t xml:space="preserve">Access Control-&gt;Add </w:t>
      </w:r>
      <w:r w:rsidR="3576DFEC" w:rsidRPr="439275F2">
        <w:rPr>
          <w:b/>
          <w:bCs/>
          <w:sz w:val="32"/>
          <w:szCs w:val="32"/>
          <w:u w:val="single"/>
        </w:rPr>
        <w:t>role assignment</w:t>
      </w:r>
      <w:r w:rsidR="271C3360" w:rsidRPr="439275F2">
        <w:rPr>
          <w:b/>
          <w:bCs/>
          <w:sz w:val="32"/>
          <w:szCs w:val="32"/>
          <w:u w:val="single"/>
        </w:rPr>
        <w:t>-&gt;</w:t>
      </w:r>
      <w:r w:rsidR="50F34E04" w:rsidRPr="439275F2">
        <w:rPr>
          <w:b/>
          <w:bCs/>
          <w:sz w:val="32"/>
          <w:szCs w:val="32"/>
          <w:u w:val="single"/>
        </w:rPr>
        <w:t>search-&gt;</w:t>
      </w:r>
      <w:r w:rsidR="271C3360" w:rsidRPr="439275F2">
        <w:rPr>
          <w:b/>
          <w:bCs/>
          <w:sz w:val="32"/>
          <w:szCs w:val="32"/>
          <w:u w:val="single"/>
        </w:rPr>
        <w:t>Storage Blob data Contributor</w:t>
      </w:r>
      <w:r w:rsidR="59F61DF2" w:rsidRPr="439275F2">
        <w:rPr>
          <w:b/>
          <w:bCs/>
          <w:sz w:val="32"/>
          <w:szCs w:val="32"/>
          <w:u w:val="single"/>
        </w:rPr>
        <w:t xml:space="preserve">-&gt;Click on </w:t>
      </w:r>
      <w:r w:rsidR="41A4C317" w:rsidRPr="439275F2">
        <w:rPr>
          <w:b/>
          <w:bCs/>
          <w:sz w:val="32"/>
          <w:szCs w:val="32"/>
          <w:u w:val="single"/>
        </w:rPr>
        <w:t>storage</w:t>
      </w:r>
      <w:r w:rsidR="59F61DF2" w:rsidRPr="439275F2">
        <w:rPr>
          <w:b/>
          <w:bCs/>
          <w:sz w:val="32"/>
          <w:szCs w:val="32"/>
          <w:u w:val="single"/>
        </w:rPr>
        <w:t xml:space="preserve"> Blob data Contributor-&gt;members-&gt;select </w:t>
      </w:r>
      <w:r w:rsidR="6094FF7A" w:rsidRPr="439275F2">
        <w:rPr>
          <w:b/>
          <w:bCs/>
          <w:sz w:val="32"/>
          <w:szCs w:val="32"/>
          <w:u w:val="single"/>
        </w:rPr>
        <w:t>member-&gt;</w:t>
      </w:r>
      <w:r w:rsidR="59F61DF2" w:rsidRPr="439275F2">
        <w:rPr>
          <w:b/>
          <w:bCs/>
          <w:sz w:val="32"/>
          <w:szCs w:val="32"/>
          <w:u w:val="single"/>
        </w:rPr>
        <w:t xml:space="preserve"> </w:t>
      </w:r>
      <w:r w:rsidR="404FDA9B" w:rsidRPr="439275F2">
        <w:rPr>
          <w:b/>
          <w:bCs/>
          <w:sz w:val="32"/>
          <w:szCs w:val="32"/>
          <w:u w:val="single"/>
        </w:rPr>
        <w:t xml:space="preserve">seach with </w:t>
      </w:r>
      <w:r w:rsidR="404FDA9B" w:rsidRPr="439275F2">
        <w:rPr>
          <w:rFonts w:ascii="Aptos" w:eastAsia="Aptos" w:hAnsi="Aptos" w:cs="Aptos"/>
          <w:sz w:val="32"/>
          <w:szCs w:val="32"/>
        </w:rPr>
        <w:t>generated ID</w:t>
      </w:r>
      <w:r w:rsidR="5EDD6544" w:rsidRPr="439275F2">
        <w:rPr>
          <w:rFonts w:ascii="Aptos" w:eastAsia="Aptos" w:hAnsi="Aptos" w:cs="Aptos"/>
          <w:sz w:val="32"/>
          <w:szCs w:val="32"/>
        </w:rPr>
        <w:t xml:space="preserve"> or </w:t>
      </w:r>
      <w:r w:rsidR="5EDD6544" w:rsidRPr="57A6F8A1">
        <w:rPr>
          <w:rFonts w:ascii="Aptos" w:eastAsia="Aptos" w:hAnsi="Aptos" w:cs="Aptos"/>
          <w:b/>
          <w:sz w:val="32"/>
          <w:szCs w:val="32"/>
        </w:rPr>
        <w:t>AZURE_MULTI_TENANT_APP_NAME</w:t>
      </w:r>
      <w:r w:rsidR="25ADFB3F" w:rsidRPr="57A6F8A1">
        <w:rPr>
          <w:rFonts w:ascii="Aptos" w:eastAsia="Aptos" w:hAnsi="Aptos" w:cs="Aptos"/>
          <w:b/>
          <w:sz w:val="32"/>
          <w:szCs w:val="32"/>
        </w:rPr>
        <w:t xml:space="preserve"> -&gt;select then click on review and ass</w:t>
      </w:r>
      <w:r w:rsidR="581DE17A" w:rsidRPr="57A6F8A1">
        <w:rPr>
          <w:rFonts w:ascii="Aptos" w:eastAsia="Aptos" w:hAnsi="Aptos" w:cs="Aptos"/>
          <w:b/>
          <w:sz w:val="32"/>
          <w:szCs w:val="32"/>
        </w:rPr>
        <w:t>ign</w:t>
      </w:r>
    </w:p>
    <w:p w14:paraId="19223EF9" w14:textId="2EEB2672" w:rsidR="006756C1" w:rsidRDefault="00082E93" w:rsidP="439275F2">
      <w:pPr>
        <w:rPr>
          <w:rFonts w:ascii="Aptos" w:eastAsia="Aptos" w:hAnsi="Aptos" w:cs="Aptos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2EAB0D" wp14:editId="223936F2">
            <wp:extent cx="5731510" cy="3223895"/>
            <wp:effectExtent l="0" t="0" r="2540" b="0"/>
            <wp:docPr id="1931793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9323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A39E" w14:textId="545B6058" w:rsidR="006756C1" w:rsidRDefault="006756C1" w:rsidP="439275F2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B85FFE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Cre</w:t>
      </w:r>
      <w:r w:rsidR="00B85FFE" w:rsidRPr="00B85FFE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 xml:space="preserve">ate Stage and Test </w:t>
      </w:r>
      <w:proofErr w:type="gramStart"/>
      <w:r w:rsidR="00B85FFE" w:rsidRPr="00B85FFE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Connection</w:t>
      </w:r>
      <w:r w:rsidR="001A3915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:</w:t>
      </w:r>
      <w:proofErr w:type="gramEnd"/>
      <w:r w:rsidR="001A3915">
        <w:rPr>
          <w:rFonts w:ascii="Aptos" w:eastAsia="Aptos" w:hAnsi="Aptos" w:cs="Aptos"/>
          <w:b/>
          <w:bCs/>
          <w:sz w:val="28"/>
          <w:szCs w:val="28"/>
          <w:u w:val="single"/>
        </w:rPr>
        <w:t>-</w:t>
      </w:r>
    </w:p>
    <w:p w14:paraId="70E70673" w14:textId="77777777" w:rsidR="00E63D85" w:rsidRPr="00E63D85" w:rsidRDefault="00E63D85" w:rsidP="00E63D8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E63D85">
        <w:rPr>
          <w:rFonts w:ascii="Aptos" w:eastAsia="Aptos" w:hAnsi="Aptos" w:cs="Aptos"/>
          <w:b/>
          <w:bCs/>
          <w:sz w:val="28"/>
          <w:szCs w:val="28"/>
          <w:u w:val="single"/>
        </w:rPr>
        <w:t>create or replace database demo_db;</w:t>
      </w:r>
    </w:p>
    <w:p w14:paraId="69EF59A5" w14:textId="77777777" w:rsidR="00E63D85" w:rsidRPr="00E63D85" w:rsidRDefault="00E63D85" w:rsidP="00E63D8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1E4EF020" w14:textId="77777777" w:rsidR="00E63D85" w:rsidRPr="00E63D85" w:rsidRDefault="00E63D85" w:rsidP="00E63D8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555EC5A7" w14:textId="77777777" w:rsidR="00E63D85" w:rsidRPr="00E63D85" w:rsidRDefault="00E63D85" w:rsidP="00E63D8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E63D85">
        <w:rPr>
          <w:rFonts w:ascii="Aptos" w:eastAsia="Aptos" w:hAnsi="Aptos" w:cs="Aptos"/>
          <w:b/>
          <w:bCs/>
          <w:sz w:val="28"/>
          <w:szCs w:val="28"/>
          <w:u w:val="single"/>
        </w:rPr>
        <w:t>---- Create file format &amp; stage objects ----</w:t>
      </w:r>
    </w:p>
    <w:p w14:paraId="2FD18331" w14:textId="77777777" w:rsidR="00E63D85" w:rsidRPr="00E63D85" w:rsidRDefault="00E63D85" w:rsidP="00E63D8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13A2BB61" w14:textId="77777777" w:rsidR="00E63D85" w:rsidRPr="00E63D85" w:rsidRDefault="00E63D85" w:rsidP="00E63D8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E63D85">
        <w:rPr>
          <w:rFonts w:ascii="Aptos" w:eastAsia="Aptos" w:hAnsi="Aptos" w:cs="Aptos"/>
          <w:b/>
          <w:bCs/>
          <w:sz w:val="28"/>
          <w:szCs w:val="28"/>
          <w:u w:val="single"/>
        </w:rPr>
        <w:t>-- create file format</w:t>
      </w:r>
    </w:p>
    <w:p w14:paraId="64FB4424" w14:textId="77777777" w:rsidR="00E63D85" w:rsidRPr="00E63D85" w:rsidRDefault="00E63D85" w:rsidP="00E63D8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E63D85">
        <w:rPr>
          <w:rFonts w:ascii="Aptos" w:eastAsia="Aptos" w:hAnsi="Aptos" w:cs="Aptos"/>
          <w:b/>
          <w:bCs/>
          <w:sz w:val="28"/>
          <w:szCs w:val="28"/>
          <w:u w:val="single"/>
        </w:rPr>
        <w:t>create or replace file format demo_</w:t>
      </w:r>
      <w:proofErr w:type="gramStart"/>
      <w:r w:rsidRPr="00E63D85">
        <w:rPr>
          <w:rFonts w:ascii="Aptos" w:eastAsia="Aptos" w:hAnsi="Aptos" w:cs="Aptos"/>
          <w:b/>
          <w:bCs/>
          <w:sz w:val="28"/>
          <w:szCs w:val="28"/>
          <w:u w:val="single"/>
        </w:rPr>
        <w:t>db.public</w:t>
      </w:r>
      <w:proofErr w:type="gramEnd"/>
      <w:r w:rsidRPr="00E63D85">
        <w:rPr>
          <w:rFonts w:ascii="Aptos" w:eastAsia="Aptos" w:hAnsi="Aptos" w:cs="Aptos"/>
          <w:b/>
          <w:bCs/>
          <w:sz w:val="28"/>
          <w:szCs w:val="28"/>
          <w:u w:val="single"/>
        </w:rPr>
        <w:t>.fileformat_azure</w:t>
      </w:r>
    </w:p>
    <w:p w14:paraId="1671F2FF" w14:textId="77777777" w:rsidR="00E63D85" w:rsidRPr="00E63D85" w:rsidRDefault="00E63D85" w:rsidP="00E63D8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E63D85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TYPE = CSV</w:t>
      </w:r>
    </w:p>
    <w:p w14:paraId="2C83D2EA" w14:textId="77777777" w:rsidR="00E63D85" w:rsidRPr="00E63D85" w:rsidRDefault="00E63D85" w:rsidP="00E63D8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E63D85">
        <w:rPr>
          <w:rFonts w:ascii="Aptos" w:eastAsia="Aptos" w:hAnsi="Aptos" w:cs="Aptos"/>
          <w:b/>
          <w:bCs/>
          <w:sz w:val="28"/>
          <w:szCs w:val="28"/>
          <w:u w:val="single"/>
        </w:rPr>
        <w:lastRenderedPageBreak/>
        <w:t xml:space="preserve">    FIELD_DELIMITER = ','</w:t>
      </w:r>
    </w:p>
    <w:p w14:paraId="583F3046" w14:textId="77777777" w:rsidR="00E63D85" w:rsidRPr="00E63D85" w:rsidRDefault="00E63D85" w:rsidP="00E63D8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E63D85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SKIP_HEADER = 1;</w:t>
      </w:r>
    </w:p>
    <w:p w14:paraId="0B2BE265" w14:textId="77777777" w:rsidR="00E63D85" w:rsidRPr="00E63D85" w:rsidRDefault="00E63D85" w:rsidP="00E63D8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2D9904EC" w14:textId="77777777" w:rsidR="00E63D85" w:rsidRPr="00E63D85" w:rsidRDefault="00E63D85" w:rsidP="00E63D8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E63D85">
        <w:rPr>
          <w:rFonts w:ascii="Aptos" w:eastAsia="Aptos" w:hAnsi="Aptos" w:cs="Aptos"/>
          <w:b/>
          <w:bCs/>
          <w:sz w:val="28"/>
          <w:szCs w:val="28"/>
          <w:u w:val="single"/>
        </w:rPr>
        <w:t>-- create stage object</w:t>
      </w:r>
    </w:p>
    <w:p w14:paraId="625EAF78" w14:textId="77777777" w:rsidR="00E63D85" w:rsidRPr="00E63D85" w:rsidRDefault="00E63D85" w:rsidP="00E63D8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E63D85">
        <w:rPr>
          <w:rFonts w:ascii="Aptos" w:eastAsia="Aptos" w:hAnsi="Aptos" w:cs="Aptos"/>
          <w:b/>
          <w:bCs/>
          <w:sz w:val="28"/>
          <w:szCs w:val="28"/>
          <w:u w:val="single"/>
        </w:rPr>
        <w:t>create or replace stage demo_</w:t>
      </w:r>
      <w:proofErr w:type="gramStart"/>
      <w:r w:rsidRPr="00E63D85">
        <w:rPr>
          <w:rFonts w:ascii="Aptos" w:eastAsia="Aptos" w:hAnsi="Aptos" w:cs="Aptos"/>
          <w:b/>
          <w:bCs/>
          <w:sz w:val="28"/>
          <w:szCs w:val="28"/>
          <w:u w:val="single"/>
        </w:rPr>
        <w:t>db.public</w:t>
      </w:r>
      <w:proofErr w:type="gramEnd"/>
      <w:r w:rsidRPr="00E63D85">
        <w:rPr>
          <w:rFonts w:ascii="Aptos" w:eastAsia="Aptos" w:hAnsi="Aptos" w:cs="Aptos"/>
          <w:b/>
          <w:bCs/>
          <w:sz w:val="28"/>
          <w:szCs w:val="28"/>
          <w:u w:val="single"/>
        </w:rPr>
        <w:t>.stage_azure</w:t>
      </w:r>
    </w:p>
    <w:p w14:paraId="657E7159" w14:textId="77777777" w:rsidR="00E63D85" w:rsidRPr="00E63D85" w:rsidRDefault="00E63D85" w:rsidP="00E63D8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E63D85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STORAGE_INTEGRATION = azure_integration</w:t>
      </w:r>
    </w:p>
    <w:p w14:paraId="3ECF4C9B" w14:textId="77777777" w:rsidR="00E63D85" w:rsidRPr="00E63D85" w:rsidRDefault="00E63D85" w:rsidP="00E63D8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E63D85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URL = 'azure://snowflake765.blob.core.windows.net/csv'</w:t>
      </w:r>
    </w:p>
    <w:p w14:paraId="31BAB804" w14:textId="77777777" w:rsidR="00E63D85" w:rsidRPr="00E63D85" w:rsidRDefault="00E63D85" w:rsidP="00E63D8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E63D85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FILE_FORMAT = fileformat_azure;</w:t>
      </w:r>
    </w:p>
    <w:p w14:paraId="633245E5" w14:textId="77777777" w:rsidR="00E63D85" w:rsidRPr="00E63D85" w:rsidRDefault="00E63D85" w:rsidP="00E63D8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E63D85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</w:t>
      </w:r>
    </w:p>
    <w:p w14:paraId="1AB0573B" w14:textId="77777777" w:rsidR="00E63D85" w:rsidRPr="00E63D85" w:rsidRDefault="00E63D85" w:rsidP="00E63D8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7A0F41A1" w14:textId="77777777" w:rsidR="00E63D85" w:rsidRPr="00E63D85" w:rsidRDefault="00E63D85" w:rsidP="00E63D8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E63D85">
        <w:rPr>
          <w:rFonts w:ascii="Aptos" w:eastAsia="Aptos" w:hAnsi="Aptos" w:cs="Aptos"/>
          <w:b/>
          <w:bCs/>
          <w:sz w:val="28"/>
          <w:szCs w:val="28"/>
          <w:u w:val="single"/>
        </w:rPr>
        <w:t>-- list files</w:t>
      </w:r>
    </w:p>
    <w:p w14:paraId="215F09D7" w14:textId="3655BD77" w:rsidR="001A3915" w:rsidRDefault="00E63D85" w:rsidP="00E63D8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E63D85">
        <w:rPr>
          <w:rFonts w:ascii="Aptos" w:eastAsia="Aptos" w:hAnsi="Aptos" w:cs="Aptos"/>
          <w:b/>
          <w:bCs/>
          <w:sz w:val="28"/>
          <w:szCs w:val="28"/>
          <w:u w:val="single"/>
        </w:rPr>
        <w:t>LIST @demo_</w:t>
      </w:r>
      <w:proofErr w:type="gramStart"/>
      <w:r w:rsidRPr="00E63D85">
        <w:rPr>
          <w:rFonts w:ascii="Aptos" w:eastAsia="Aptos" w:hAnsi="Aptos" w:cs="Aptos"/>
          <w:b/>
          <w:bCs/>
          <w:sz w:val="28"/>
          <w:szCs w:val="28"/>
          <w:u w:val="single"/>
        </w:rPr>
        <w:t>db.public</w:t>
      </w:r>
      <w:proofErr w:type="gramEnd"/>
      <w:r w:rsidRPr="00E63D85">
        <w:rPr>
          <w:rFonts w:ascii="Aptos" w:eastAsia="Aptos" w:hAnsi="Aptos" w:cs="Aptos"/>
          <w:b/>
          <w:bCs/>
          <w:sz w:val="28"/>
          <w:szCs w:val="28"/>
          <w:u w:val="single"/>
        </w:rPr>
        <w:t>.stage_azure;</w:t>
      </w:r>
    </w:p>
    <w:p w14:paraId="3580FD6F" w14:textId="42B7F837" w:rsidR="00CE7483" w:rsidRDefault="00CE7483" w:rsidP="00E63D8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435ED1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Load CSV file</w:t>
      </w:r>
    </w:p>
    <w:p w14:paraId="4BCA534F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2BEAED92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---- Query files &amp; Load data ----</w:t>
      </w:r>
    </w:p>
    <w:p w14:paraId="6EA8B4C8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592C4614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--query files</w:t>
      </w:r>
    </w:p>
    <w:p w14:paraId="12895CFD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SELECT </w:t>
      </w:r>
    </w:p>
    <w:p w14:paraId="3AC102B8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$1,</w:t>
      </w:r>
    </w:p>
    <w:p w14:paraId="19921826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$2,</w:t>
      </w:r>
    </w:p>
    <w:p w14:paraId="14B53257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$3,</w:t>
      </w:r>
    </w:p>
    <w:p w14:paraId="0658E07E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$4,</w:t>
      </w:r>
    </w:p>
    <w:p w14:paraId="1AA8EDAF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$5,</w:t>
      </w:r>
    </w:p>
    <w:p w14:paraId="5DB316FB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$6,</w:t>
      </w:r>
    </w:p>
    <w:p w14:paraId="3A85952B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$7,</w:t>
      </w:r>
    </w:p>
    <w:p w14:paraId="31B8615F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lastRenderedPageBreak/>
        <w:t>$8,</w:t>
      </w:r>
    </w:p>
    <w:p w14:paraId="097C4FAF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$9,</w:t>
      </w:r>
    </w:p>
    <w:p w14:paraId="01099BB5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$10,</w:t>
      </w:r>
    </w:p>
    <w:p w14:paraId="68A72BE5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$11,</w:t>
      </w:r>
    </w:p>
    <w:p w14:paraId="704BD26C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$12,</w:t>
      </w:r>
    </w:p>
    <w:p w14:paraId="27D4638F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$13,</w:t>
      </w:r>
    </w:p>
    <w:p w14:paraId="19FC3533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$14,</w:t>
      </w:r>
    </w:p>
    <w:p w14:paraId="7B91AD9B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$15,</w:t>
      </w:r>
    </w:p>
    <w:p w14:paraId="1EBE0979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$16,</w:t>
      </w:r>
    </w:p>
    <w:p w14:paraId="7B7E2BAA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$17,</w:t>
      </w:r>
    </w:p>
    <w:p w14:paraId="325E0841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$18,</w:t>
      </w:r>
    </w:p>
    <w:p w14:paraId="5C6F63E1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$19,</w:t>
      </w:r>
    </w:p>
    <w:p w14:paraId="38578668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$20</w:t>
      </w:r>
    </w:p>
    <w:p w14:paraId="10CC0B31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FROM @demo_</w:t>
      </w:r>
      <w:proofErr w:type="gramStart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db.public</w:t>
      </w:r>
      <w:proofErr w:type="gramEnd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.stage_azure;</w:t>
      </w:r>
    </w:p>
    <w:p w14:paraId="7ED60E3F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74ED709C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5405F5E6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create or replace table happiness (</w:t>
      </w:r>
    </w:p>
    <w:p w14:paraId="03B761AF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country_name varchar,</w:t>
      </w:r>
    </w:p>
    <w:p w14:paraId="2D2B23FB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regional_indicator varchar,</w:t>
      </w:r>
    </w:p>
    <w:p w14:paraId="6B1030DE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ladder_score </w:t>
      </w:r>
      <w:proofErr w:type="gramStart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672FA8EF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standard_error </w:t>
      </w:r>
      <w:proofErr w:type="gramStart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2A70D56E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upperwhisker </w:t>
      </w:r>
      <w:proofErr w:type="gramStart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45B8B96C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lowerwhisker </w:t>
      </w:r>
      <w:proofErr w:type="gramStart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5AAE439E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logged_gdp </w:t>
      </w:r>
      <w:proofErr w:type="gramStart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5,3),</w:t>
      </w:r>
    </w:p>
    <w:p w14:paraId="6A64E700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social_support </w:t>
      </w:r>
      <w:proofErr w:type="gramStart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3BFEECB4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lastRenderedPageBreak/>
        <w:t xml:space="preserve">    healthy_life_expectancy </w:t>
      </w:r>
      <w:proofErr w:type="gramStart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5,3),</w:t>
      </w:r>
    </w:p>
    <w:p w14:paraId="3DCB78FA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freedom_to_make_life_choices </w:t>
      </w:r>
      <w:proofErr w:type="gramStart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41ECE284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generosity </w:t>
      </w:r>
      <w:proofErr w:type="gramStart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37BAB7AC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perceptions_of_corruption </w:t>
      </w:r>
      <w:proofErr w:type="gramStart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11251389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ladder_score_in_dystopia </w:t>
      </w:r>
      <w:proofErr w:type="gramStart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566B1E46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explained_by_log_gpd_per_capita </w:t>
      </w:r>
      <w:proofErr w:type="gramStart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66754369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explained_by_social_support </w:t>
      </w:r>
      <w:proofErr w:type="gramStart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3BA80722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explained_by_healthy_life_expectancy </w:t>
      </w:r>
      <w:proofErr w:type="gramStart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38268416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explained_by_freedom_to_make_life_choices </w:t>
      </w:r>
      <w:proofErr w:type="gramStart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38A60693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explained_by_generosity </w:t>
      </w:r>
      <w:proofErr w:type="gramStart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54571349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explained_by_perceptions_of_corruption </w:t>
      </w:r>
      <w:proofErr w:type="gramStart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2B8BC837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dystopia_residual number (4,3));</w:t>
      </w:r>
    </w:p>
    <w:p w14:paraId="29FBE2C3" w14:textId="7F49F3EB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</w:t>
      </w:r>
    </w:p>
    <w:p w14:paraId="3F37203E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COPY INTO HAPPINESS</w:t>
      </w:r>
    </w:p>
    <w:p w14:paraId="40DCB65A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FROM @demo_</w:t>
      </w:r>
      <w:proofErr w:type="gramStart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db.public</w:t>
      </w:r>
      <w:proofErr w:type="gramEnd"/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.stage_azure;</w:t>
      </w:r>
    </w:p>
    <w:p w14:paraId="6E4C6DA3" w14:textId="77777777" w:rsidR="00FA3CAF" w:rsidRPr="00FA3CAF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77CF8870" w14:textId="05170958" w:rsidR="00435ED1" w:rsidRDefault="00FA3CAF" w:rsidP="00FA3CAF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A3CAF">
        <w:rPr>
          <w:rFonts w:ascii="Aptos" w:eastAsia="Aptos" w:hAnsi="Aptos" w:cs="Aptos"/>
          <w:b/>
          <w:bCs/>
          <w:sz w:val="28"/>
          <w:szCs w:val="28"/>
          <w:u w:val="single"/>
        </w:rPr>
        <w:t>SELECT * FROM HAPPINESS;</w:t>
      </w:r>
    </w:p>
    <w:p w14:paraId="662A58CF" w14:textId="77777777" w:rsidR="00B85FFE" w:rsidRDefault="00B85FFE" w:rsidP="439275F2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17F9E56D" w14:textId="77777777" w:rsidR="009541BA" w:rsidRDefault="009541BA" w:rsidP="439275F2">
      <w:pPr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</w:pPr>
    </w:p>
    <w:p w14:paraId="6F71657F" w14:textId="77777777" w:rsidR="009541BA" w:rsidRDefault="009541BA" w:rsidP="439275F2">
      <w:pPr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</w:pPr>
    </w:p>
    <w:p w14:paraId="0BDACE7E" w14:textId="68E334E7" w:rsidR="009541BA" w:rsidRDefault="009541BA" w:rsidP="439275F2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541BA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 xml:space="preserve">Load JSON </w:t>
      </w:r>
      <w:proofErr w:type="gramStart"/>
      <w:r w:rsidRPr="009541BA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File</w:t>
      </w:r>
      <w:r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:</w:t>
      </w:r>
      <w:proofErr w:type="gramEnd"/>
      <w:r>
        <w:rPr>
          <w:rFonts w:ascii="Aptos" w:eastAsia="Aptos" w:hAnsi="Aptos" w:cs="Aptos"/>
          <w:b/>
          <w:bCs/>
          <w:sz w:val="28"/>
          <w:szCs w:val="28"/>
          <w:u w:val="single"/>
        </w:rPr>
        <w:t>-</w:t>
      </w:r>
    </w:p>
    <w:p w14:paraId="3BFB12CA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2A0CA6FA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--- Load JSON ----</w:t>
      </w:r>
    </w:p>
    <w:p w14:paraId="426E8542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24FB16E9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</w:t>
      </w:r>
    </w:p>
    <w:p w14:paraId="4FAAABA1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lastRenderedPageBreak/>
        <w:t>create or replace file format demo_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db.public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.fileformat_azure_json</w:t>
      </w:r>
    </w:p>
    <w:p w14:paraId="61872829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TYPE = JSON;</w:t>
      </w:r>
    </w:p>
    <w:p w14:paraId="191CA395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</w:t>
      </w:r>
    </w:p>
    <w:p w14:paraId="7ABC5A2D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</w:t>
      </w:r>
    </w:p>
    <w:p w14:paraId="26DC6264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</w:t>
      </w:r>
    </w:p>
    <w:p w14:paraId="6FB75B7C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</w:t>
      </w:r>
    </w:p>
    <w:p w14:paraId="683D96FC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</w:t>
      </w:r>
    </w:p>
    <w:p w14:paraId="1DD633F7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create or replace stage demo_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db.public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.stage_azure</w:t>
      </w:r>
    </w:p>
    <w:p w14:paraId="3D944C38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STORAGE_INTEGRATION = azure_integration</w:t>
      </w:r>
    </w:p>
    <w:p w14:paraId="7D3CD0BD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URL = 'azure://storageaccountsnow.blob.core.windows.net/snowflakejson'</w:t>
      </w:r>
    </w:p>
    <w:p w14:paraId="2120DF0B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FILE_FORMAT = fileformat_azure_json; </w:t>
      </w:r>
    </w:p>
    <w:p w14:paraId="0519708E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</w:t>
      </w:r>
    </w:p>
    <w:p w14:paraId="3BFFBCF8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LIST  @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demo_db.public.stage_azure;</w:t>
      </w:r>
    </w:p>
    <w:p w14:paraId="5D015793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1789884F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-- Query from stage  </w:t>
      </w:r>
    </w:p>
    <w:p w14:paraId="123EF360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SELECT * FROM @demo_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db.public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.stage_azure;  </w:t>
      </w:r>
    </w:p>
    <w:p w14:paraId="140B77F4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17058976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4A7721B9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-- Query one attribute/column</w:t>
      </w:r>
    </w:p>
    <w:p w14:paraId="57559657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SELECT $1:"Car Model" FROM @demo_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db.public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.stage_azure; </w:t>
      </w:r>
    </w:p>
    <w:p w14:paraId="0975632C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</w:t>
      </w:r>
    </w:p>
    <w:p w14:paraId="776A411C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-- Convert data type  </w:t>
      </w:r>
    </w:p>
    <w:p w14:paraId="4250BCDE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SELECT $1:"Car Model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"::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STRING FROM @demo_db.public.stage_azure; </w:t>
      </w:r>
    </w:p>
    <w:p w14:paraId="2E6A677E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43111441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lastRenderedPageBreak/>
        <w:t xml:space="preserve">-- Query all attributes  </w:t>
      </w:r>
    </w:p>
    <w:p w14:paraId="0142E665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SELECT </w:t>
      </w:r>
    </w:p>
    <w:p w14:paraId="7E8D6FED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$1:"Car Model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"::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STRING, </w:t>
      </w:r>
    </w:p>
    <w:p w14:paraId="130BE2FE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$1:"Car Model Year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"::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INT,</w:t>
      </w:r>
    </w:p>
    <w:p w14:paraId="4A0FEE15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$1:"car make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"::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STRING, </w:t>
      </w:r>
    </w:p>
    <w:p w14:paraId="602D843A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$1:"first_name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"::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STRING,</w:t>
      </w:r>
    </w:p>
    <w:p w14:paraId="4D3694CA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$1:"last_name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"::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STRING</w:t>
      </w:r>
    </w:p>
    <w:p w14:paraId="41F6DC8E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FROM @demo_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db.public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.stage_azure;   </w:t>
      </w:r>
    </w:p>
    <w:p w14:paraId="3677FEE4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</w:t>
      </w:r>
    </w:p>
    <w:p w14:paraId="347A395C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-- Query all attributes and use aliases </w:t>
      </w:r>
    </w:p>
    <w:p w14:paraId="4FF751AB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SELECT </w:t>
      </w:r>
    </w:p>
    <w:p w14:paraId="5E04DF64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$1:"Car Model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"::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STRING as car_model, </w:t>
      </w:r>
    </w:p>
    <w:p w14:paraId="7BFAEA19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$1:"Car Model Year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"::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INT as car_model_year,</w:t>
      </w:r>
    </w:p>
    <w:p w14:paraId="63F3BB10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$1:"car make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"::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STRING as "car make", </w:t>
      </w:r>
    </w:p>
    <w:p w14:paraId="185C49EE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$1:"first_name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"::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STRING as first_name,</w:t>
      </w:r>
    </w:p>
    <w:p w14:paraId="278CDF44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$1:"last_name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"::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STRING as last_name</w:t>
      </w:r>
    </w:p>
    <w:p w14:paraId="625E0932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FROM @demo_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db.public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.stage_azure;     </w:t>
      </w:r>
    </w:p>
    <w:p w14:paraId="4C93A6AB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576DD05A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2ADEEB8E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Create or replace table car_owner (</w:t>
      </w:r>
    </w:p>
    <w:p w14:paraId="44FF7EC7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car_model varchar, </w:t>
      </w:r>
    </w:p>
    <w:p w14:paraId="18AF6A1E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car_model_year int,</w:t>
      </w:r>
    </w:p>
    <w:p w14:paraId="1C86C1DD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car_make varchar, </w:t>
      </w:r>
    </w:p>
    <w:p w14:paraId="78C80144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first_name varchar,</w:t>
      </w:r>
    </w:p>
    <w:p w14:paraId="2BE58092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last_name varchar);</w:t>
      </w:r>
    </w:p>
    <w:p w14:paraId="1E82260D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lastRenderedPageBreak/>
        <w:t xml:space="preserve"> </w:t>
      </w:r>
    </w:p>
    <w:p w14:paraId="01FA7F5E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COPY INTO car_owner</w:t>
      </w:r>
    </w:p>
    <w:p w14:paraId="01F4E6EF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FROM</w:t>
      </w:r>
    </w:p>
    <w:p w14:paraId="2B4C11A1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(SELECT </w:t>
      </w:r>
    </w:p>
    <w:p w14:paraId="204D1DCF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$1:"Car Model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"::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STRING as car_model, </w:t>
      </w:r>
    </w:p>
    <w:p w14:paraId="497D559B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$1:"Car Model Year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"::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INT as car_model_year,</w:t>
      </w:r>
    </w:p>
    <w:p w14:paraId="6849F91E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$1:"car make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"::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STRING as "car make", </w:t>
      </w:r>
    </w:p>
    <w:p w14:paraId="78E6DD9E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$1:"first_name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"::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STRING as first_name,</w:t>
      </w:r>
    </w:p>
    <w:p w14:paraId="4BD101EA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$1:"last_name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"::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STRING as last_name</w:t>
      </w:r>
    </w:p>
    <w:p w14:paraId="2C43503E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FROM @demo_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db.public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.stage_azure);</w:t>
      </w:r>
    </w:p>
    <w:p w14:paraId="2D6A1305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59687F01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SELECT * FROM CAR_OWNER;</w:t>
      </w:r>
    </w:p>
    <w:p w14:paraId="18DD418D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7B287F2F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5BA41A6B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-- Alternative: Using a raw file table step</w:t>
      </w:r>
    </w:p>
    <w:p w14:paraId="41966DE3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truncate table car_owner;</w:t>
      </w:r>
    </w:p>
    <w:p w14:paraId="43027056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select * from car_owner;</w:t>
      </w:r>
    </w:p>
    <w:p w14:paraId="4F9C6909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3E765749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create or replace table car_owner_raw (</w:t>
      </w:r>
    </w:p>
    <w:p w14:paraId="5CFF5D44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raw variant);</w:t>
      </w:r>
    </w:p>
    <w:p w14:paraId="4BA9DA0F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4E1F61EB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COPY INTO car_owner_raw</w:t>
      </w:r>
    </w:p>
    <w:p w14:paraId="24FC4080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FROM @demo_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db.public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.stage_azure;</w:t>
      </w:r>
    </w:p>
    <w:p w14:paraId="7C4336F4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39A02148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SELECT * FROM car_owner_raw;</w:t>
      </w:r>
    </w:p>
    <w:p w14:paraId="4F299DB3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0A93AE01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</w:t>
      </w:r>
    </w:p>
    <w:p w14:paraId="5E8704E6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INSERT INTO car_owner  </w:t>
      </w:r>
    </w:p>
    <w:p w14:paraId="7CD3CFA8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(SELECT </w:t>
      </w:r>
    </w:p>
    <w:p w14:paraId="64D253A5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$1:"Car Model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"::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STRING as car_model, </w:t>
      </w:r>
    </w:p>
    <w:p w14:paraId="73DFC544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$1:"Car Model Year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"::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INT as car_model_year,</w:t>
      </w:r>
    </w:p>
    <w:p w14:paraId="6A9FCA38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$1:"car make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"::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STRING as car_make, </w:t>
      </w:r>
    </w:p>
    <w:p w14:paraId="0F1DC4C0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$1:"first_name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"::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STRING as first_name,</w:t>
      </w:r>
    </w:p>
    <w:p w14:paraId="0411BDA4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$1:"last_name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"::</w:t>
      </w:r>
      <w:proofErr w:type="gramEnd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STRING as last_name</w:t>
      </w:r>
    </w:p>
    <w:p w14:paraId="37A4DF6C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FROM car_owner_</w:t>
      </w:r>
      <w:proofErr w:type="gramStart"/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raw)  ;</w:t>
      </w:r>
      <w:proofErr w:type="gramEnd"/>
    </w:p>
    <w:p w14:paraId="4B1BF778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</w:t>
      </w:r>
    </w:p>
    <w:p w14:paraId="0AF18A24" w14:textId="77777777" w:rsidR="000E5ABA" w:rsidRP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</w:t>
      </w:r>
    </w:p>
    <w:p w14:paraId="6F4D4EDB" w14:textId="77777777" w:rsidR="000E5ABA" w:rsidRDefault="000E5ABA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5ABA">
        <w:rPr>
          <w:rFonts w:ascii="Aptos" w:eastAsia="Aptos" w:hAnsi="Aptos" w:cs="Aptos"/>
          <w:b/>
          <w:bCs/>
          <w:sz w:val="28"/>
          <w:szCs w:val="28"/>
          <w:u w:val="single"/>
        </w:rPr>
        <w:t>select * from car_owner;</w:t>
      </w:r>
    </w:p>
    <w:p w14:paraId="5E33072C" w14:textId="77777777" w:rsidR="0079747F" w:rsidRDefault="0079747F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33D2C78F" w14:textId="32CEA2E4" w:rsidR="0079747F" w:rsidRDefault="0079747F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79747F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 xml:space="preserve">Loading From </w:t>
      </w:r>
      <w:proofErr w:type="gramStart"/>
      <w:r w:rsidRPr="0079747F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GCP :</w:t>
      </w:r>
      <w:proofErr w:type="gramEnd"/>
      <w:r w:rsidRPr="0079747F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-</w:t>
      </w:r>
    </w:p>
    <w:p w14:paraId="710C4DF0" w14:textId="4F5712FF" w:rsidR="001A3B62" w:rsidRDefault="001B50E0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hyperlink r:id="rId44" w:history="1">
        <w:r w:rsidRPr="001B50E0">
          <w:rPr>
            <w:rStyle w:val="Hyperlink"/>
            <w:rFonts w:ascii="Aptos" w:eastAsia="Aptos" w:hAnsi="Aptos" w:cs="Aptos"/>
            <w:b/>
            <w:bCs/>
            <w:sz w:val="28"/>
            <w:szCs w:val="28"/>
          </w:rPr>
          <w:t>Welcome – My First Project – Google Cloud console</w:t>
        </w:r>
      </w:hyperlink>
    </w:p>
    <w:p w14:paraId="12F99B0A" w14:textId="10EB358D" w:rsidR="00DE1E67" w:rsidRDefault="00DE1E67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AB6B86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 xml:space="preserve">Step </w:t>
      </w:r>
      <w:proofErr w:type="gramStart"/>
      <w:r w:rsidRPr="00AB6B86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1 :</w:t>
      </w:r>
      <w:proofErr w:type="gramEnd"/>
      <w:r w:rsidRPr="00AB6B86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-</w:t>
      </w:r>
      <w:r w:rsidR="0016747C">
        <w:rPr>
          <w:rFonts w:ascii="Aptos" w:eastAsia="Aptos" w:hAnsi="Aptos" w:cs="Aptos"/>
          <w:b/>
          <w:bCs/>
          <w:sz w:val="28"/>
          <w:szCs w:val="28"/>
          <w:u w:val="single"/>
        </w:rPr>
        <w:t>Create a Bucket</w:t>
      </w:r>
    </w:p>
    <w:p w14:paraId="1457670D" w14:textId="46F4EF75" w:rsidR="001A3B62" w:rsidRDefault="001A3B62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After Sign into </w:t>
      </w:r>
      <w:r w:rsidR="00DD7967">
        <w:rPr>
          <w:rFonts w:ascii="Aptos" w:eastAsia="Aptos" w:hAnsi="Aptos" w:cs="Aptos"/>
          <w:b/>
          <w:bCs/>
          <w:sz w:val="28"/>
          <w:szCs w:val="28"/>
          <w:u w:val="single"/>
        </w:rPr>
        <w:t>GCP go to Menu</w:t>
      </w:r>
      <w:r w:rsidR="006A3F80">
        <w:rPr>
          <w:rFonts w:ascii="Aptos" w:eastAsia="Aptos" w:hAnsi="Aptos" w:cs="Aptos"/>
          <w:b/>
          <w:bCs/>
          <w:sz w:val="28"/>
          <w:szCs w:val="28"/>
          <w:u w:val="single"/>
        </w:rPr>
        <w:t>-&gt;</w:t>
      </w:r>
      <w:r w:rsidR="00DD7967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Cloud Storage-&gt; </w:t>
      </w:r>
      <w:r w:rsidR="006A3F80">
        <w:rPr>
          <w:rFonts w:ascii="Aptos" w:eastAsia="Aptos" w:hAnsi="Aptos" w:cs="Aptos"/>
          <w:b/>
          <w:bCs/>
          <w:sz w:val="28"/>
          <w:szCs w:val="28"/>
          <w:u w:val="single"/>
        </w:rPr>
        <w:t>Buckets-&gt;Create Bucket-&gt;Upload-&gt;Upload files</w:t>
      </w:r>
    </w:p>
    <w:p w14:paraId="5297CC78" w14:textId="61F925C3" w:rsidR="0016747C" w:rsidRDefault="0016747C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AB6B86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 xml:space="preserve">Step </w:t>
      </w:r>
      <w:proofErr w:type="gramStart"/>
      <w:r w:rsidRPr="00AB6B86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2 :</w:t>
      </w:r>
      <w:proofErr w:type="gramEnd"/>
      <w:r w:rsidRPr="00AB6B86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-</w:t>
      </w:r>
      <w:r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</w:t>
      </w:r>
      <w:r w:rsidR="00AB6B86">
        <w:rPr>
          <w:rFonts w:ascii="Aptos" w:eastAsia="Aptos" w:hAnsi="Aptos" w:cs="Aptos"/>
          <w:b/>
          <w:bCs/>
          <w:sz w:val="28"/>
          <w:szCs w:val="28"/>
          <w:u w:val="single"/>
        </w:rPr>
        <w:t>Create Integration Object</w:t>
      </w:r>
    </w:p>
    <w:p w14:paraId="33AE9D51" w14:textId="40DC6369" w:rsidR="00253FB3" w:rsidRDefault="00253FB3" w:rsidP="000E5ABA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>
        <w:rPr>
          <w:rFonts w:ascii="Aptos" w:eastAsia="Aptos" w:hAnsi="Aptos" w:cs="Aptos"/>
          <w:b/>
          <w:bCs/>
          <w:sz w:val="28"/>
          <w:szCs w:val="28"/>
          <w:u w:val="single"/>
        </w:rPr>
        <w:t>-&gt; Cloud Storage-&gt; Buckets-&gt;Copy the Bucket Name</w:t>
      </w:r>
    </w:p>
    <w:p w14:paraId="1AE026D7" w14:textId="77777777" w:rsidR="00EC5148" w:rsidRPr="00EC5148" w:rsidRDefault="00EC5148" w:rsidP="00EC514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EC5148">
        <w:rPr>
          <w:rFonts w:ascii="Aptos" w:eastAsia="Aptos" w:hAnsi="Aptos" w:cs="Aptos"/>
          <w:b/>
          <w:bCs/>
          <w:sz w:val="28"/>
          <w:szCs w:val="28"/>
          <w:u w:val="single"/>
        </w:rPr>
        <w:t>-- create integration object that contains the access information</w:t>
      </w:r>
    </w:p>
    <w:p w14:paraId="243EC8DE" w14:textId="77777777" w:rsidR="00EC5148" w:rsidRPr="00EC5148" w:rsidRDefault="00EC5148" w:rsidP="00EC514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EC5148">
        <w:rPr>
          <w:rFonts w:ascii="Aptos" w:eastAsia="Aptos" w:hAnsi="Aptos" w:cs="Aptos"/>
          <w:b/>
          <w:bCs/>
          <w:sz w:val="28"/>
          <w:szCs w:val="28"/>
          <w:u w:val="single"/>
        </w:rPr>
        <w:t>CREATE STORAGE INTEGRATION gcp_integration</w:t>
      </w:r>
    </w:p>
    <w:p w14:paraId="17ACC06C" w14:textId="77777777" w:rsidR="00EC5148" w:rsidRPr="00EC5148" w:rsidRDefault="00EC5148" w:rsidP="00EC514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EC5148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TYPE = EXTERNAL_STAGE</w:t>
      </w:r>
    </w:p>
    <w:p w14:paraId="595EA58E" w14:textId="77777777" w:rsidR="00EC5148" w:rsidRPr="00EC5148" w:rsidRDefault="00EC5148" w:rsidP="00EC514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EC5148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STORAGE_PROVIDER = GCS</w:t>
      </w:r>
    </w:p>
    <w:p w14:paraId="1F022CE1" w14:textId="77777777" w:rsidR="00EC5148" w:rsidRPr="00EC5148" w:rsidRDefault="00EC5148" w:rsidP="00EC514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EC5148">
        <w:rPr>
          <w:rFonts w:ascii="Aptos" w:eastAsia="Aptos" w:hAnsi="Aptos" w:cs="Aptos"/>
          <w:b/>
          <w:bCs/>
          <w:sz w:val="28"/>
          <w:szCs w:val="28"/>
          <w:u w:val="single"/>
        </w:rPr>
        <w:lastRenderedPageBreak/>
        <w:t xml:space="preserve">  ENABLED = TRUE</w:t>
      </w:r>
    </w:p>
    <w:p w14:paraId="3180639E" w14:textId="77777777" w:rsidR="00EC5148" w:rsidRPr="00EC5148" w:rsidRDefault="00EC5148" w:rsidP="00EC514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EC5148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STORAGE_ALLOWED_LOCATIONS = ('gcs://snowflakegcp765', 'gcs://snowflakegcp765json');</w:t>
      </w:r>
    </w:p>
    <w:p w14:paraId="26582DF2" w14:textId="55399F18" w:rsidR="00EC5148" w:rsidRPr="00EC5148" w:rsidRDefault="00EC5148" w:rsidP="00EC514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EC5148">
        <w:rPr>
          <w:rFonts w:ascii="Aptos" w:eastAsia="Aptos" w:hAnsi="Aptos" w:cs="Aptos"/>
          <w:b/>
          <w:bCs/>
          <w:sz w:val="28"/>
          <w:szCs w:val="28"/>
          <w:u w:val="single"/>
        </w:rPr>
        <w:t>-- Describe integration object to provide access</w:t>
      </w:r>
    </w:p>
    <w:p w14:paraId="4422C694" w14:textId="1FE751E4" w:rsidR="00EC5148" w:rsidRDefault="00EC5148" w:rsidP="00EC514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EC5148">
        <w:rPr>
          <w:rFonts w:ascii="Aptos" w:eastAsia="Aptos" w:hAnsi="Aptos" w:cs="Aptos"/>
          <w:b/>
          <w:bCs/>
          <w:sz w:val="28"/>
          <w:szCs w:val="28"/>
          <w:u w:val="single"/>
        </w:rPr>
        <w:t>DESC STORAGE integration gcp_integration;</w:t>
      </w:r>
    </w:p>
    <w:p w14:paraId="603F8A84" w14:textId="4B46413E" w:rsidR="00616260" w:rsidRDefault="00A66D16" w:rsidP="00EC514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Note Down </w:t>
      </w:r>
      <w:proofErr w:type="gramStart"/>
      <w:r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the  </w:t>
      </w:r>
      <w:r w:rsidRPr="00A66D16">
        <w:rPr>
          <w:rFonts w:ascii="Aptos" w:eastAsia="Aptos" w:hAnsi="Aptos" w:cs="Aptos"/>
          <w:b/>
          <w:bCs/>
          <w:sz w:val="28"/>
          <w:szCs w:val="28"/>
          <w:u w:val="single"/>
        </w:rPr>
        <w:t>STORAGE</w:t>
      </w:r>
      <w:proofErr w:type="gramEnd"/>
      <w:r w:rsidRPr="00A66D16">
        <w:rPr>
          <w:rFonts w:ascii="Aptos" w:eastAsia="Aptos" w:hAnsi="Aptos" w:cs="Aptos"/>
          <w:b/>
          <w:bCs/>
          <w:sz w:val="28"/>
          <w:szCs w:val="28"/>
          <w:u w:val="single"/>
        </w:rPr>
        <w:t>_GCP_SERVICE_ACCOUNT</w:t>
      </w:r>
      <w:r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column value.</w:t>
      </w:r>
    </w:p>
    <w:p w14:paraId="531E2034" w14:textId="77777777" w:rsidR="008845B5" w:rsidRDefault="00911453" w:rsidP="00EC514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A66D16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Step 3</w:t>
      </w:r>
      <w:r>
        <w:rPr>
          <w:rFonts w:ascii="Aptos" w:eastAsia="Aptos" w:hAnsi="Aptos" w:cs="Aptos"/>
          <w:b/>
          <w:bCs/>
          <w:sz w:val="28"/>
          <w:szCs w:val="28"/>
          <w:u w:val="single"/>
        </w:rPr>
        <w:t>:</w:t>
      </w:r>
      <w:r w:rsidR="00616260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Grant Permission </w:t>
      </w:r>
    </w:p>
    <w:p w14:paraId="70D8EE42" w14:textId="0768067C" w:rsidR="00DF0049" w:rsidRPr="00DF0049" w:rsidRDefault="008845B5" w:rsidP="00DF004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>
        <w:rPr>
          <w:rFonts w:ascii="Aptos" w:eastAsia="Aptos" w:hAnsi="Aptos" w:cs="Aptos"/>
          <w:b/>
          <w:bCs/>
          <w:sz w:val="28"/>
          <w:szCs w:val="28"/>
          <w:u w:val="single"/>
        </w:rPr>
        <w:t>-&gt; Cloud Storage-&gt; Buckets-&gt;</w:t>
      </w:r>
      <w:r w:rsidR="001B4A10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Select the Bucket-&gt;Permission</w:t>
      </w:r>
      <w:r w:rsidR="00DF0049">
        <w:rPr>
          <w:rFonts w:ascii="Aptos" w:eastAsia="Aptos" w:hAnsi="Aptos" w:cs="Aptos"/>
          <w:b/>
          <w:bCs/>
          <w:sz w:val="28"/>
          <w:szCs w:val="28"/>
          <w:u w:val="single"/>
        </w:rPr>
        <w:t>-&gt;</w:t>
      </w:r>
      <w:r w:rsidR="00DF0049" w:rsidRPr="00DF0049">
        <w:rPr>
          <w:rFonts w:ascii="Aptos" w:eastAsia="Aptos" w:hAnsi="Aptos" w:cs="Aptos"/>
          <w:b/>
          <w:bCs/>
          <w:sz w:val="28"/>
          <w:szCs w:val="28"/>
          <w:u w:val="single"/>
        </w:rPr>
        <w:t>Add Principal</w:t>
      </w:r>
    </w:p>
    <w:p w14:paraId="4D393FA7" w14:textId="77777777" w:rsidR="00DF0049" w:rsidRPr="00DF0049" w:rsidRDefault="00DF0049" w:rsidP="00DF004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DF0049">
        <w:rPr>
          <w:rFonts w:ascii="Aptos" w:eastAsia="Aptos" w:hAnsi="Aptos" w:cs="Aptos"/>
          <w:b/>
          <w:bCs/>
          <w:sz w:val="28"/>
          <w:szCs w:val="28"/>
          <w:u w:val="single"/>
        </w:rPr>
        <w:t>-&gt;New Principal-&gt;Copy STORAGE_GCP_SERVICE_ACCOUNT data</w:t>
      </w:r>
    </w:p>
    <w:p w14:paraId="284BD63E" w14:textId="77777777" w:rsidR="00DF0049" w:rsidRDefault="00DF0049" w:rsidP="00DF004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DF0049">
        <w:rPr>
          <w:rFonts w:ascii="Aptos" w:eastAsia="Aptos" w:hAnsi="Aptos" w:cs="Aptos"/>
          <w:b/>
          <w:bCs/>
          <w:sz w:val="28"/>
          <w:szCs w:val="28"/>
          <w:u w:val="single"/>
        </w:rPr>
        <w:t>-&gt;Assign Role-&gt;Cloud Storage-&gt;Storage Admin-&gt;Save</w:t>
      </w:r>
    </w:p>
    <w:p w14:paraId="3784ADF3" w14:textId="575AFFDF" w:rsidR="005516E4" w:rsidRDefault="005516E4" w:rsidP="00DF004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5516E4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 xml:space="preserve">Step </w:t>
      </w:r>
      <w:proofErr w:type="gramStart"/>
      <w:r w:rsidRPr="005516E4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4 :</w:t>
      </w:r>
      <w:proofErr w:type="gramEnd"/>
      <w:r w:rsidRPr="005516E4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-</w:t>
      </w:r>
      <w:r w:rsidR="00D654C2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Create Stage</w:t>
      </w:r>
    </w:p>
    <w:p w14:paraId="571963CF" w14:textId="77777777" w:rsidR="00125B00" w:rsidRDefault="00125B00" w:rsidP="00DF004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0822E7D1" w14:textId="77777777" w:rsidR="00125B00" w:rsidRPr="00125B00" w:rsidRDefault="00125B00" w:rsidP="00125B00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3E23FAE4" w14:textId="77777777" w:rsidR="00125B00" w:rsidRPr="00125B00" w:rsidRDefault="00125B00" w:rsidP="00125B00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125B00">
        <w:rPr>
          <w:rFonts w:ascii="Aptos" w:eastAsia="Aptos" w:hAnsi="Aptos" w:cs="Aptos"/>
          <w:b/>
          <w:bCs/>
          <w:sz w:val="28"/>
          <w:szCs w:val="28"/>
          <w:u w:val="single"/>
        </w:rPr>
        <w:t>-- create file format</w:t>
      </w:r>
    </w:p>
    <w:p w14:paraId="055CDEFD" w14:textId="77777777" w:rsidR="00125B00" w:rsidRPr="00125B00" w:rsidRDefault="00125B00" w:rsidP="00125B00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125B00">
        <w:rPr>
          <w:rFonts w:ascii="Aptos" w:eastAsia="Aptos" w:hAnsi="Aptos" w:cs="Aptos"/>
          <w:b/>
          <w:bCs/>
          <w:sz w:val="28"/>
          <w:szCs w:val="28"/>
          <w:u w:val="single"/>
        </w:rPr>
        <w:t>create or replace file format demo_</w:t>
      </w:r>
      <w:proofErr w:type="gramStart"/>
      <w:r w:rsidRPr="00125B00">
        <w:rPr>
          <w:rFonts w:ascii="Aptos" w:eastAsia="Aptos" w:hAnsi="Aptos" w:cs="Aptos"/>
          <w:b/>
          <w:bCs/>
          <w:sz w:val="28"/>
          <w:szCs w:val="28"/>
          <w:u w:val="single"/>
        </w:rPr>
        <w:t>db.public</w:t>
      </w:r>
      <w:proofErr w:type="gramEnd"/>
      <w:r w:rsidRPr="00125B00">
        <w:rPr>
          <w:rFonts w:ascii="Aptos" w:eastAsia="Aptos" w:hAnsi="Aptos" w:cs="Aptos"/>
          <w:b/>
          <w:bCs/>
          <w:sz w:val="28"/>
          <w:szCs w:val="28"/>
          <w:u w:val="single"/>
        </w:rPr>
        <w:t>.fileformat_gcp</w:t>
      </w:r>
    </w:p>
    <w:p w14:paraId="56E34170" w14:textId="77777777" w:rsidR="00125B00" w:rsidRPr="00125B00" w:rsidRDefault="00125B00" w:rsidP="00125B00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125B00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TYPE = CSV</w:t>
      </w:r>
    </w:p>
    <w:p w14:paraId="675241FF" w14:textId="77777777" w:rsidR="00125B00" w:rsidRPr="00125B00" w:rsidRDefault="00125B00" w:rsidP="00125B00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125B00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FIELD_DELIMITER = ','</w:t>
      </w:r>
    </w:p>
    <w:p w14:paraId="59BACB72" w14:textId="77777777" w:rsidR="00125B00" w:rsidRPr="00125B00" w:rsidRDefault="00125B00" w:rsidP="00125B00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125B00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SKIP_HEADER = 1;</w:t>
      </w:r>
    </w:p>
    <w:p w14:paraId="6E1BBF42" w14:textId="77777777" w:rsidR="00125B00" w:rsidRPr="00125B00" w:rsidRDefault="00125B00" w:rsidP="00125B00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398547EE" w14:textId="77777777" w:rsidR="00125B00" w:rsidRPr="00125B00" w:rsidRDefault="00125B00" w:rsidP="00125B00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125B00">
        <w:rPr>
          <w:rFonts w:ascii="Aptos" w:eastAsia="Aptos" w:hAnsi="Aptos" w:cs="Aptos"/>
          <w:b/>
          <w:bCs/>
          <w:sz w:val="28"/>
          <w:szCs w:val="28"/>
          <w:u w:val="single"/>
        </w:rPr>
        <w:t>-- create stage object</w:t>
      </w:r>
    </w:p>
    <w:p w14:paraId="4925402A" w14:textId="77777777" w:rsidR="00125B00" w:rsidRPr="00125B00" w:rsidRDefault="00125B00" w:rsidP="00125B00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125B00">
        <w:rPr>
          <w:rFonts w:ascii="Aptos" w:eastAsia="Aptos" w:hAnsi="Aptos" w:cs="Aptos"/>
          <w:b/>
          <w:bCs/>
          <w:sz w:val="28"/>
          <w:szCs w:val="28"/>
          <w:u w:val="single"/>
        </w:rPr>
        <w:t>create or replace stage demo_</w:t>
      </w:r>
      <w:proofErr w:type="gramStart"/>
      <w:r w:rsidRPr="00125B00">
        <w:rPr>
          <w:rFonts w:ascii="Aptos" w:eastAsia="Aptos" w:hAnsi="Aptos" w:cs="Aptos"/>
          <w:b/>
          <w:bCs/>
          <w:sz w:val="28"/>
          <w:szCs w:val="28"/>
          <w:u w:val="single"/>
        </w:rPr>
        <w:t>db.public</w:t>
      </w:r>
      <w:proofErr w:type="gramEnd"/>
      <w:r w:rsidRPr="00125B00">
        <w:rPr>
          <w:rFonts w:ascii="Aptos" w:eastAsia="Aptos" w:hAnsi="Aptos" w:cs="Aptos"/>
          <w:b/>
          <w:bCs/>
          <w:sz w:val="28"/>
          <w:szCs w:val="28"/>
          <w:u w:val="single"/>
        </w:rPr>
        <w:t>.stage_gcp</w:t>
      </w:r>
    </w:p>
    <w:p w14:paraId="351B68C5" w14:textId="77777777" w:rsidR="00125B00" w:rsidRPr="00125B00" w:rsidRDefault="00125B00" w:rsidP="00125B00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125B00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STORAGE_INTEGRATION = gcp_integration</w:t>
      </w:r>
    </w:p>
    <w:p w14:paraId="778F1B6A" w14:textId="77777777" w:rsidR="00125B00" w:rsidRPr="00125B00" w:rsidRDefault="00125B00" w:rsidP="00125B00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125B00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URL = 'gcs://snowflakegcp765'</w:t>
      </w:r>
    </w:p>
    <w:p w14:paraId="481BA725" w14:textId="77777777" w:rsidR="00125B00" w:rsidRPr="00125B00" w:rsidRDefault="00125B00" w:rsidP="00125B00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125B00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FILE_FORMAT = fileformat_gcp;</w:t>
      </w:r>
    </w:p>
    <w:p w14:paraId="67E8172C" w14:textId="77777777" w:rsidR="00125B00" w:rsidRPr="00125B00" w:rsidRDefault="00125B00" w:rsidP="00125B00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7E2BEC20" w14:textId="4DCDDFEE" w:rsidR="00125B00" w:rsidRDefault="00125B00" w:rsidP="00125B00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125B00">
        <w:rPr>
          <w:rFonts w:ascii="Aptos" w:eastAsia="Aptos" w:hAnsi="Aptos" w:cs="Aptos"/>
          <w:b/>
          <w:bCs/>
          <w:sz w:val="28"/>
          <w:szCs w:val="28"/>
          <w:u w:val="single"/>
        </w:rPr>
        <w:lastRenderedPageBreak/>
        <w:t>LIST @demo_</w:t>
      </w:r>
      <w:proofErr w:type="gramStart"/>
      <w:r w:rsidRPr="00125B00">
        <w:rPr>
          <w:rFonts w:ascii="Aptos" w:eastAsia="Aptos" w:hAnsi="Aptos" w:cs="Aptos"/>
          <w:b/>
          <w:bCs/>
          <w:sz w:val="28"/>
          <w:szCs w:val="28"/>
          <w:u w:val="single"/>
        </w:rPr>
        <w:t>db.public</w:t>
      </w:r>
      <w:proofErr w:type="gramEnd"/>
      <w:r w:rsidRPr="00125B00">
        <w:rPr>
          <w:rFonts w:ascii="Aptos" w:eastAsia="Aptos" w:hAnsi="Aptos" w:cs="Aptos"/>
          <w:b/>
          <w:bCs/>
          <w:sz w:val="28"/>
          <w:szCs w:val="28"/>
          <w:u w:val="single"/>
        </w:rPr>
        <w:t>.stage_gcp;</w:t>
      </w:r>
    </w:p>
    <w:p w14:paraId="3965F985" w14:textId="55C9F8DC" w:rsidR="00AC0409" w:rsidRDefault="00AC0409" w:rsidP="00125B00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AC0409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 xml:space="preserve">Step </w:t>
      </w:r>
      <w:proofErr w:type="gramStart"/>
      <w:r w:rsidRPr="00AC0409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5</w:t>
      </w:r>
      <w:r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:</w:t>
      </w:r>
      <w:proofErr w:type="gramEnd"/>
      <w:r>
        <w:rPr>
          <w:rFonts w:ascii="Aptos" w:eastAsia="Aptos" w:hAnsi="Aptos" w:cs="Aptos"/>
          <w:b/>
          <w:bCs/>
          <w:sz w:val="28"/>
          <w:szCs w:val="28"/>
          <w:u w:val="single"/>
        </w:rPr>
        <w:t>- Query and Load Data</w:t>
      </w:r>
    </w:p>
    <w:p w14:paraId="3A1C90B1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---- Query files &amp; Load data ----</w:t>
      </w:r>
    </w:p>
    <w:p w14:paraId="74E7A6FF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75FE7686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--query files</w:t>
      </w:r>
    </w:p>
    <w:p w14:paraId="3E15F67B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SELECT </w:t>
      </w:r>
    </w:p>
    <w:p w14:paraId="6B9D93A3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$</w:t>
      </w:r>
      <w:proofErr w:type="gramStart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1,$</w:t>
      </w:r>
      <w:proofErr w:type="gramEnd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2,$3,$4,$5,$6,$7,$8,$9,$10,$11,</w:t>
      </w:r>
    </w:p>
    <w:p w14:paraId="1735D4F2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$</w:t>
      </w:r>
      <w:proofErr w:type="gramStart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12,$</w:t>
      </w:r>
      <w:proofErr w:type="gramEnd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13,$14,$15,$16,$17,$18,$19,$20</w:t>
      </w:r>
    </w:p>
    <w:p w14:paraId="0736FDCB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FROM @demo_</w:t>
      </w:r>
      <w:proofErr w:type="gramStart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db.public</w:t>
      </w:r>
      <w:proofErr w:type="gramEnd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.stage_gcp;</w:t>
      </w:r>
    </w:p>
    <w:p w14:paraId="63B2F8DC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6401FEE4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3B9C4B0B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create or replace table happiness (</w:t>
      </w:r>
    </w:p>
    <w:p w14:paraId="75F7B325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country_name varchar,</w:t>
      </w:r>
    </w:p>
    <w:p w14:paraId="3AA07D97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regional_indicator varchar,</w:t>
      </w:r>
    </w:p>
    <w:p w14:paraId="39FEDA1B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ladder_score </w:t>
      </w:r>
      <w:proofErr w:type="gramStart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010205E5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standard_error </w:t>
      </w:r>
      <w:proofErr w:type="gramStart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45A8CBA0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upperwhisker </w:t>
      </w:r>
      <w:proofErr w:type="gramStart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7798A41F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lowerwhisker </w:t>
      </w:r>
      <w:proofErr w:type="gramStart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35DD2D40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logged_gdp </w:t>
      </w:r>
      <w:proofErr w:type="gramStart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5,3),</w:t>
      </w:r>
    </w:p>
    <w:p w14:paraId="011DD0FD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social_support </w:t>
      </w:r>
      <w:proofErr w:type="gramStart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6FE71A20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healthy_life_expectancy </w:t>
      </w:r>
      <w:proofErr w:type="gramStart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5,3),</w:t>
      </w:r>
    </w:p>
    <w:p w14:paraId="0FE241E1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freedom_to_make_life_choices </w:t>
      </w:r>
      <w:proofErr w:type="gramStart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76060451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generosity </w:t>
      </w:r>
      <w:proofErr w:type="gramStart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5FE07E60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perceptions_of_corruption </w:t>
      </w:r>
      <w:proofErr w:type="gramStart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425D18E5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ladder_score_in_dystopia </w:t>
      </w:r>
      <w:proofErr w:type="gramStart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0890D1E0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lastRenderedPageBreak/>
        <w:t xml:space="preserve">    explained_by_log_gpd_per_capita </w:t>
      </w:r>
      <w:proofErr w:type="gramStart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36D03932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explained_by_social_support </w:t>
      </w:r>
      <w:proofErr w:type="gramStart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6D2EFD31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explained_by_healthy_life_expectancy </w:t>
      </w:r>
      <w:proofErr w:type="gramStart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3EB42C53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explained_by_freedom_to_make_life_choices </w:t>
      </w:r>
      <w:proofErr w:type="gramStart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211538CE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explained_by_generosity </w:t>
      </w:r>
      <w:proofErr w:type="gramStart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463109B5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explained_by_perceptions_of_corruption </w:t>
      </w:r>
      <w:proofErr w:type="gramStart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number(</w:t>
      </w:r>
      <w:proofErr w:type="gramEnd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4,3),</w:t>
      </w:r>
    </w:p>
    <w:p w14:paraId="624E3A8C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dystopia_residual number (4,3));</w:t>
      </w:r>
    </w:p>
    <w:p w14:paraId="6E28E5DF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</w:t>
      </w:r>
    </w:p>
    <w:p w14:paraId="3207941F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</w:t>
      </w:r>
    </w:p>
    <w:p w14:paraId="67CA49B1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COPY INTO HAPPINESS</w:t>
      </w:r>
    </w:p>
    <w:p w14:paraId="567A02BC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FROM @demo_</w:t>
      </w:r>
      <w:proofErr w:type="gramStart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db.public</w:t>
      </w:r>
      <w:proofErr w:type="gramEnd"/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.stage_gcp;</w:t>
      </w:r>
    </w:p>
    <w:p w14:paraId="21C7D4AB" w14:textId="77777777" w:rsidR="009D655C" w:rsidRPr="009D655C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00ACCB62" w14:textId="0A366CF4" w:rsidR="00AC0409" w:rsidRDefault="009D655C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9D655C">
        <w:rPr>
          <w:rFonts w:ascii="Aptos" w:eastAsia="Aptos" w:hAnsi="Aptos" w:cs="Aptos"/>
          <w:b/>
          <w:bCs/>
          <w:sz w:val="28"/>
          <w:szCs w:val="28"/>
          <w:u w:val="single"/>
        </w:rPr>
        <w:t>SELECT * FROM HAPPINESS;</w:t>
      </w:r>
    </w:p>
    <w:p w14:paraId="61BD398B" w14:textId="77777777" w:rsidR="005F1E92" w:rsidRDefault="005F1E92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6ED92003" w14:textId="7E134673" w:rsidR="005F1E92" w:rsidRDefault="005F1E92" w:rsidP="009D655C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5F1E92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 xml:space="preserve">Step </w:t>
      </w:r>
      <w:proofErr w:type="gramStart"/>
      <w:r w:rsidRPr="005F1E92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6</w:t>
      </w:r>
      <w:r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:</w:t>
      </w:r>
      <w:proofErr w:type="gramEnd"/>
      <w:r>
        <w:rPr>
          <w:rFonts w:ascii="Aptos" w:eastAsia="Aptos" w:hAnsi="Aptos" w:cs="Aptos"/>
          <w:b/>
          <w:bCs/>
          <w:sz w:val="28"/>
          <w:szCs w:val="28"/>
          <w:u w:val="single"/>
        </w:rPr>
        <w:t>-Unload Data</w:t>
      </w:r>
    </w:p>
    <w:p w14:paraId="0CB77CE7" w14:textId="77777777" w:rsidR="000E2461" w:rsidRPr="000E2461" w:rsidRDefault="000E2461" w:rsidP="000E2461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2461">
        <w:rPr>
          <w:rFonts w:ascii="Aptos" w:eastAsia="Aptos" w:hAnsi="Aptos" w:cs="Aptos"/>
          <w:b/>
          <w:bCs/>
          <w:sz w:val="28"/>
          <w:szCs w:val="28"/>
          <w:u w:val="single"/>
        </w:rPr>
        <w:t>-- create stage object</w:t>
      </w:r>
    </w:p>
    <w:p w14:paraId="763F646F" w14:textId="77777777" w:rsidR="000E2461" w:rsidRPr="000E2461" w:rsidRDefault="000E2461" w:rsidP="000E2461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2461">
        <w:rPr>
          <w:rFonts w:ascii="Aptos" w:eastAsia="Aptos" w:hAnsi="Aptos" w:cs="Aptos"/>
          <w:b/>
          <w:bCs/>
          <w:sz w:val="28"/>
          <w:szCs w:val="28"/>
          <w:u w:val="single"/>
        </w:rPr>
        <w:t>create or replace stage demo_</w:t>
      </w:r>
      <w:proofErr w:type="gramStart"/>
      <w:r w:rsidRPr="000E2461">
        <w:rPr>
          <w:rFonts w:ascii="Aptos" w:eastAsia="Aptos" w:hAnsi="Aptos" w:cs="Aptos"/>
          <w:b/>
          <w:bCs/>
          <w:sz w:val="28"/>
          <w:szCs w:val="28"/>
          <w:u w:val="single"/>
        </w:rPr>
        <w:t>db.public</w:t>
      </w:r>
      <w:proofErr w:type="gramEnd"/>
      <w:r w:rsidRPr="000E2461">
        <w:rPr>
          <w:rFonts w:ascii="Aptos" w:eastAsia="Aptos" w:hAnsi="Aptos" w:cs="Aptos"/>
          <w:b/>
          <w:bCs/>
          <w:sz w:val="28"/>
          <w:szCs w:val="28"/>
          <w:u w:val="single"/>
        </w:rPr>
        <w:t>.stage_gcp</w:t>
      </w:r>
    </w:p>
    <w:p w14:paraId="78FCF134" w14:textId="77777777" w:rsidR="000E2461" w:rsidRPr="000E2461" w:rsidRDefault="000E2461" w:rsidP="000E2461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2461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STORAGE_INTEGRATION = gcp_integration</w:t>
      </w:r>
    </w:p>
    <w:p w14:paraId="1ABE53E6" w14:textId="77777777" w:rsidR="000E2461" w:rsidRPr="000E2461" w:rsidRDefault="000E2461" w:rsidP="000E2461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2461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URL = 'gcs://snowflakegcp765/csv_happiness'</w:t>
      </w:r>
    </w:p>
    <w:p w14:paraId="12A569B6" w14:textId="77777777" w:rsidR="000E2461" w:rsidRPr="000E2461" w:rsidRDefault="000E2461" w:rsidP="000E2461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2461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FILE_FORMAT = fileformat_gcp;</w:t>
      </w:r>
    </w:p>
    <w:p w14:paraId="6ED525B5" w14:textId="77777777" w:rsidR="000E2461" w:rsidRPr="000E2461" w:rsidRDefault="000E2461" w:rsidP="000E2461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0214929C" w14:textId="77777777" w:rsidR="000E2461" w:rsidRPr="000E2461" w:rsidRDefault="000E2461" w:rsidP="000E2461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6A4915E7" w14:textId="77777777" w:rsidR="000E2461" w:rsidRPr="000E2461" w:rsidRDefault="000E2461" w:rsidP="000E2461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2461">
        <w:rPr>
          <w:rFonts w:ascii="Aptos" w:eastAsia="Aptos" w:hAnsi="Aptos" w:cs="Aptos"/>
          <w:b/>
          <w:bCs/>
          <w:sz w:val="28"/>
          <w:szCs w:val="28"/>
          <w:u w:val="single"/>
        </w:rPr>
        <w:t>SELECT * FROM HAPPINESS;</w:t>
      </w:r>
    </w:p>
    <w:p w14:paraId="10DA37B5" w14:textId="77777777" w:rsidR="000E2461" w:rsidRPr="000E2461" w:rsidRDefault="000E2461" w:rsidP="000E2461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1E97DDBE" w14:textId="77777777" w:rsidR="000E2461" w:rsidRPr="000E2461" w:rsidRDefault="000E2461" w:rsidP="000E2461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2461">
        <w:rPr>
          <w:rFonts w:ascii="Aptos" w:eastAsia="Aptos" w:hAnsi="Aptos" w:cs="Aptos"/>
          <w:b/>
          <w:bCs/>
          <w:sz w:val="28"/>
          <w:szCs w:val="28"/>
          <w:u w:val="single"/>
        </w:rPr>
        <w:t>COPY INTO @stage_gcp</w:t>
      </w:r>
    </w:p>
    <w:p w14:paraId="43228456" w14:textId="77777777" w:rsidR="000E2461" w:rsidRPr="000E2461" w:rsidRDefault="000E2461" w:rsidP="000E2461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2461">
        <w:rPr>
          <w:rFonts w:ascii="Aptos" w:eastAsia="Aptos" w:hAnsi="Aptos" w:cs="Aptos"/>
          <w:b/>
          <w:bCs/>
          <w:sz w:val="28"/>
          <w:szCs w:val="28"/>
          <w:u w:val="single"/>
        </w:rPr>
        <w:lastRenderedPageBreak/>
        <w:t>FROM</w:t>
      </w:r>
    </w:p>
    <w:p w14:paraId="624A24BE" w14:textId="1E3BA791" w:rsidR="005F1E92" w:rsidRDefault="000E2461" w:rsidP="000E2461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0E2461">
        <w:rPr>
          <w:rFonts w:ascii="Aptos" w:eastAsia="Aptos" w:hAnsi="Aptos" w:cs="Aptos"/>
          <w:b/>
          <w:bCs/>
          <w:sz w:val="28"/>
          <w:szCs w:val="28"/>
          <w:u w:val="single"/>
        </w:rPr>
        <w:t>HAPPINESS;</w:t>
      </w:r>
    </w:p>
    <w:p w14:paraId="27500A60" w14:textId="492CA95B" w:rsidR="000E2461" w:rsidRDefault="000E2461" w:rsidP="000E2461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proofErr w:type="gramStart"/>
      <w:r w:rsidRPr="003365F9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Snow</w:t>
      </w:r>
      <w:r w:rsidR="003365F9" w:rsidRPr="003365F9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pipe</w:t>
      </w:r>
      <w:r w:rsidR="003365F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:</w:t>
      </w:r>
      <w:proofErr w:type="gramEnd"/>
      <w:r w:rsidR="003365F9">
        <w:rPr>
          <w:rFonts w:ascii="Aptos" w:eastAsia="Aptos" w:hAnsi="Aptos" w:cs="Aptos"/>
          <w:b/>
          <w:bCs/>
          <w:sz w:val="28"/>
          <w:szCs w:val="28"/>
          <w:u w:val="single"/>
        </w:rPr>
        <w:t>-</w:t>
      </w:r>
    </w:p>
    <w:p w14:paraId="6CC31DD4" w14:textId="3F7ACC1B" w:rsidR="0033470C" w:rsidRDefault="0033470C" w:rsidP="000E2461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4F50265" wp14:editId="5A7B6EA0">
            <wp:extent cx="5731510" cy="3223895"/>
            <wp:effectExtent l="0" t="0" r="2540" b="0"/>
            <wp:docPr id="1900868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6870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314C" w14:textId="732DB224" w:rsidR="00754D33" w:rsidRDefault="00754D33" w:rsidP="000E2461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B180132" wp14:editId="49B32C44">
            <wp:extent cx="5731510" cy="3223895"/>
            <wp:effectExtent l="0" t="0" r="2540" b="0"/>
            <wp:docPr id="177251348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13480" name="Picture 1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383E" w14:textId="5636A9C2" w:rsidR="00486C42" w:rsidRDefault="00486C42" w:rsidP="000E2461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7C114B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High Level Steps</w:t>
      </w:r>
    </w:p>
    <w:p w14:paraId="676B6EC8" w14:textId="3F42998A" w:rsidR="007C114B" w:rsidRDefault="009F11FD" w:rsidP="000E2461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9090A29" wp14:editId="4EEB32F2">
            <wp:extent cx="5731510" cy="3223895"/>
            <wp:effectExtent l="0" t="0" r="2540" b="0"/>
            <wp:docPr id="1794619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1933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C523" w14:textId="77777777" w:rsidR="00F221A7" w:rsidRDefault="00F221A7" w:rsidP="000E2461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4538F291" w14:textId="4402F499" w:rsidR="00F221A7" w:rsidRDefault="00F221A7" w:rsidP="000E2461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 xml:space="preserve">Create and Configure </w:t>
      </w:r>
      <w:proofErr w:type="gramStart"/>
      <w:r w:rsidRPr="00F221A7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Pipe :</w:t>
      </w:r>
      <w:proofErr w:type="gramEnd"/>
      <w:r w:rsidRPr="00F221A7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-</w:t>
      </w:r>
    </w:p>
    <w:p w14:paraId="6365DB91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>// Create table first</w:t>
      </w:r>
    </w:p>
    <w:p w14:paraId="55A526F6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>CREATE OR REPLACE TABLE OUR_FIRST_</w:t>
      </w:r>
      <w:proofErr w:type="gramStart"/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>DB.PUBLIC.employees</w:t>
      </w:r>
      <w:proofErr w:type="gramEnd"/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(</w:t>
      </w:r>
    </w:p>
    <w:p w14:paraId="3BD48AAD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id INT,</w:t>
      </w:r>
    </w:p>
    <w:p w14:paraId="63D8EA7C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first_name STRING,</w:t>
      </w:r>
    </w:p>
    <w:p w14:paraId="13A87682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last_name STRING,</w:t>
      </w:r>
    </w:p>
    <w:p w14:paraId="40D71C70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email STRING,</w:t>
      </w:r>
    </w:p>
    <w:p w14:paraId="176ACBE8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location STRING,</w:t>
      </w:r>
    </w:p>
    <w:p w14:paraId="771D473D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department STRING</w:t>
      </w:r>
    </w:p>
    <w:p w14:paraId="3942E5B3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);</w:t>
      </w:r>
    </w:p>
    <w:p w14:paraId="5672C54A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</w:t>
      </w:r>
    </w:p>
    <w:p w14:paraId="0C0789BE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183BFA0B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>// Create file format object</w:t>
      </w:r>
    </w:p>
    <w:p w14:paraId="4FF43E6E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>CREATE OR REPLACE file format MANAGE_DB.file_formats.csv_fileformat</w:t>
      </w:r>
    </w:p>
    <w:p w14:paraId="680BD1E8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lastRenderedPageBreak/>
        <w:t xml:space="preserve">    type = csv</w:t>
      </w:r>
    </w:p>
    <w:p w14:paraId="2880AA38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field_delimiter = ','</w:t>
      </w:r>
    </w:p>
    <w:p w14:paraId="6B0EE043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skip_header = 1</w:t>
      </w:r>
    </w:p>
    <w:p w14:paraId="34BE53D7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null_if = ('NULL','null')</w:t>
      </w:r>
    </w:p>
    <w:p w14:paraId="04A32F5C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empty_field_as_null = TRUE;</w:t>
      </w:r>
    </w:p>
    <w:p w14:paraId="035C7E25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</w:t>
      </w:r>
    </w:p>
    <w:p w14:paraId="0E5FFAE1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</w:t>
      </w:r>
    </w:p>
    <w:p w14:paraId="13284E60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// Create stage object with integration object &amp; file format object</w:t>
      </w:r>
    </w:p>
    <w:p w14:paraId="0C537B0A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>CREATE OR REPLACE stage MANAGE_DB.external_stages.csv_folder</w:t>
      </w:r>
    </w:p>
    <w:p w14:paraId="79A3F104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URL = 's3://snowflake-s3bucket-1234/csv/snowpipe'</w:t>
      </w:r>
    </w:p>
    <w:p w14:paraId="2162241C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STORAGE_INTEGRATION = s3_int</w:t>
      </w:r>
    </w:p>
    <w:p w14:paraId="4D10112D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FILE_FORMAT = MANAGE_DB.file_formats.csv_fileformat;</w:t>
      </w:r>
    </w:p>
    <w:p w14:paraId="7C6FBE5D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</w:t>
      </w:r>
    </w:p>
    <w:p w14:paraId="65E6FFE0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69F32B95" w14:textId="77777777" w:rsidR="00F221A7" w:rsidRP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// Create stage object with integration object &amp; file format object</w:t>
      </w:r>
    </w:p>
    <w:p w14:paraId="66C883A8" w14:textId="30DBF2F5" w:rsidR="00F221A7" w:rsidRDefault="00F221A7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221A7">
        <w:rPr>
          <w:rFonts w:ascii="Aptos" w:eastAsia="Aptos" w:hAnsi="Aptos" w:cs="Aptos"/>
          <w:b/>
          <w:bCs/>
          <w:sz w:val="28"/>
          <w:szCs w:val="28"/>
          <w:u w:val="single"/>
        </w:rPr>
        <w:t>LIST @MANAGE_DB.external_stages.csv_folder;</w:t>
      </w:r>
    </w:p>
    <w:p w14:paraId="26BD0824" w14:textId="77777777" w:rsidR="0009376D" w:rsidRDefault="0009376D" w:rsidP="00F221A7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6FF0BBB8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>// Create table first</w:t>
      </w:r>
    </w:p>
    <w:p w14:paraId="015E83C6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>CREATE OR REPLACE TABLE OUR_FIRST_</w:t>
      </w:r>
      <w:proofErr w:type="gramStart"/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>DB.PUBLIC.employees</w:t>
      </w:r>
      <w:proofErr w:type="gramEnd"/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(</w:t>
      </w:r>
    </w:p>
    <w:p w14:paraId="21F1F535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id INT,</w:t>
      </w:r>
    </w:p>
    <w:p w14:paraId="5A58C786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first_name STRING,</w:t>
      </w:r>
    </w:p>
    <w:p w14:paraId="1AEB39C9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last_name STRING,</w:t>
      </w:r>
    </w:p>
    <w:p w14:paraId="4D148493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email STRING,</w:t>
      </w:r>
    </w:p>
    <w:p w14:paraId="272EC9DB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location STRING,</w:t>
      </w:r>
    </w:p>
    <w:p w14:paraId="490290DA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department STRING</w:t>
      </w:r>
    </w:p>
    <w:p w14:paraId="027BE12D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lastRenderedPageBreak/>
        <w:t xml:space="preserve">  );</w:t>
      </w:r>
    </w:p>
    <w:p w14:paraId="657A36FD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</w:t>
      </w:r>
    </w:p>
    <w:p w14:paraId="1C9C783C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39BD44A1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>// Create file format object</w:t>
      </w:r>
    </w:p>
    <w:p w14:paraId="2CFE9C1F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>CREATE OR REPLACE file format MANAGE_DB.file_formats.csv_fileformat</w:t>
      </w:r>
    </w:p>
    <w:p w14:paraId="3EB81D9D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type = csv</w:t>
      </w:r>
    </w:p>
    <w:p w14:paraId="3854ED66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field_delimiter = ','</w:t>
      </w:r>
    </w:p>
    <w:p w14:paraId="2D2421F8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skip_header = 1</w:t>
      </w:r>
    </w:p>
    <w:p w14:paraId="5E37FE9C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null_if = ('NULL','null')</w:t>
      </w:r>
    </w:p>
    <w:p w14:paraId="252F8682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empty_field_as_null = TRUE;</w:t>
      </w:r>
    </w:p>
    <w:p w14:paraId="2B47E8EB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</w:t>
      </w:r>
    </w:p>
    <w:p w14:paraId="00BF41FD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</w:t>
      </w:r>
    </w:p>
    <w:p w14:paraId="44532661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// Create stage object with integration object &amp; file format object</w:t>
      </w:r>
    </w:p>
    <w:p w14:paraId="44F43C2B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>CREATE OR REPLACE stage MANAGE_DB.external_stages.csv_folder</w:t>
      </w:r>
    </w:p>
    <w:p w14:paraId="68B51642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URL = 's3://snowflake-s3bucket-1234/csv/snowpipe'</w:t>
      </w:r>
    </w:p>
    <w:p w14:paraId="0623DD9D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STORAGE_INTEGRATION = s3_int</w:t>
      </w:r>
    </w:p>
    <w:p w14:paraId="28F97846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FILE_FORMAT = MANAGE_DB.file_formats.csv_fileformat;</w:t>
      </w:r>
    </w:p>
    <w:p w14:paraId="0587DDAA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</w:t>
      </w:r>
    </w:p>
    <w:p w14:paraId="484F7A21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2C0D26BF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// Create stage object with integration object &amp; file format object</w:t>
      </w:r>
    </w:p>
    <w:p w14:paraId="0F94304D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>LIST @MANAGE_DB.external_stages.csv_folder;</w:t>
      </w:r>
    </w:p>
    <w:p w14:paraId="430DB551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7FF1B8DE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774E11AF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>// Create schema to keep things organized</w:t>
      </w:r>
    </w:p>
    <w:p w14:paraId="09095C4A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lastRenderedPageBreak/>
        <w:t>CREATE OR REPLACE SCHEMA MANAGE_</w:t>
      </w:r>
      <w:proofErr w:type="gramStart"/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>DB.pipes</w:t>
      </w:r>
      <w:proofErr w:type="gramEnd"/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>;</w:t>
      </w:r>
    </w:p>
    <w:p w14:paraId="47264425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2211214D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>// Define pipe</w:t>
      </w:r>
    </w:p>
    <w:p w14:paraId="063742FE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>CREATE OR REPLACE pipe MANAGE_</w:t>
      </w:r>
      <w:proofErr w:type="gramStart"/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>DB.pipes</w:t>
      </w:r>
      <w:proofErr w:type="gramEnd"/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>.employee_pipe</w:t>
      </w:r>
    </w:p>
    <w:p w14:paraId="1111D0B6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>auto_ingest = TRUE</w:t>
      </w:r>
    </w:p>
    <w:p w14:paraId="73807FB3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>AS</w:t>
      </w:r>
    </w:p>
    <w:p w14:paraId="23AFEEF7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>COPY INTO OUR_FIRST_</w:t>
      </w:r>
      <w:proofErr w:type="gramStart"/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>DB.PUBLIC.employees</w:t>
      </w:r>
      <w:proofErr w:type="gramEnd"/>
    </w:p>
    <w:p w14:paraId="2F6F33CD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>FROM @MANAGE_DB.external_stages.csv_</w:t>
      </w:r>
      <w:proofErr w:type="gramStart"/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>folder ;</w:t>
      </w:r>
      <w:proofErr w:type="gramEnd"/>
    </w:p>
    <w:p w14:paraId="5823108B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543E92DD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>// Describe pipe</w:t>
      </w:r>
    </w:p>
    <w:p w14:paraId="7F95177A" w14:textId="22FA7F42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>DESC pipe employee_pipe;</w:t>
      </w:r>
      <w:r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-&gt;copy </w:t>
      </w:r>
      <w:r w:rsidR="004119FC">
        <w:rPr>
          <w:rFonts w:ascii="Aptos" w:eastAsia="Aptos" w:hAnsi="Aptos" w:cs="Aptos"/>
          <w:b/>
          <w:bCs/>
          <w:sz w:val="28"/>
          <w:szCs w:val="28"/>
          <w:u w:val="single"/>
        </w:rPr>
        <w:t>Notification_Channel Column data-&gt;</w:t>
      </w:r>
      <w:proofErr w:type="gramStart"/>
      <w:r w:rsidR="004119FC" w:rsidRPr="004119FC">
        <w:rPr>
          <w:rFonts w:ascii="Aptos" w:eastAsia="Aptos" w:hAnsi="Aptos" w:cs="Aptos"/>
          <w:b/>
          <w:bCs/>
          <w:sz w:val="28"/>
          <w:szCs w:val="28"/>
          <w:u w:val="single"/>
        </w:rPr>
        <w:t>arn:aws</w:t>
      </w:r>
      <w:proofErr w:type="gramEnd"/>
      <w:r w:rsidR="004119FC" w:rsidRPr="004119FC">
        <w:rPr>
          <w:rFonts w:ascii="Aptos" w:eastAsia="Aptos" w:hAnsi="Aptos" w:cs="Aptos"/>
          <w:b/>
          <w:bCs/>
          <w:sz w:val="28"/>
          <w:szCs w:val="28"/>
          <w:u w:val="single"/>
        </w:rPr>
        <w:t>:sqs:us-east-1:586794479661:sf-snowpipe-AIDAYRH5NGAWQHQEAB7E2-Wuq5HMWdf6V_7esQt-3Pzw</w:t>
      </w:r>
    </w:p>
    <w:p w14:paraId="15B29271" w14:textId="77777777" w:rsidR="00F11CC9" w:rsidRP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</w:t>
      </w:r>
    </w:p>
    <w:p w14:paraId="4F9E2278" w14:textId="7EA8BAE9" w:rsidR="00F11CC9" w:rsidRDefault="00F11CC9" w:rsidP="00F11CC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>SELECT * FROM OUR_FIRST_</w:t>
      </w:r>
      <w:proofErr w:type="gramStart"/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>DB.PUBLIC.employees</w:t>
      </w:r>
      <w:proofErr w:type="gramEnd"/>
      <w:r w:rsidRPr="00F11CC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;</w:t>
      </w:r>
    </w:p>
    <w:p w14:paraId="769AA9E0" w14:textId="24F949C8" w:rsidR="004119FC" w:rsidRDefault="004119FC" w:rsidP="000E2461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>
        <w:rPr>
          <w:rFonts w:ascii="Aptos" w:eastAsia="Aptos" w:hAnsi="Aptos" w:cs="Aptos"/>
          <w:b/>
          <w:bCs/>
          <w:sz w:val="28"/>
          <w:szCs w:val="28"/>
          <w:u w:val="single"/>
        </w:rPr>
        <w:t>Step 1:</w:t>
      </w:r>
    </w:p>
    <w:p w14:paraId="5AF5BD49" w14:textId="1EBF3223" w:rsidR="004119FC" w:rsidRDefault="004119FC" w:rsidP="000E2461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Login </w:t>
      </w:r>
      <w:r w:rsidR="00AD319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to </w:t>
      </w:r>
      <w:proofErr w:type="gramStart"/>
      <w:r w:rsidR="00AD319A">
        <w:rPr>
          <w:rFonts w:ascii="Aptos" w:eastAsia="Aptos" w:hAnsi="Aptos" w:cs="Aptos"/>
          <w:b/>
          <w:bCs/>
          <w:sz w:val="28"/>
          <w:szCs w:val="28"/>
          <w:u w:val="single"/>
        </w:rPr>
        <w:t>AWS  and</w:t>
      </w:r>
      <w:proofErr w:type="gramEnd"/>
      <w:r w:rsidR="00AD319A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click on bucket-&gt;</w:t>
      </w:r>
      <w:r w:rsidR="00B6080B" w:rsidRPr="00B6080B">
        <w:rPr>
          <w:rFonts w:ascii="Aptos" w:eastAsia="Aptos" w:hAnsi="Aptos" w:cs="Aptos"/>
          <w:b/>
          <w:bCs/>
          <w:sz w:val="28"/>
          <w:szCs w:val="28"/>
          <w:u w:val="single"/>
        </w:rPr>
        <w:t>snowflake-s3bucket-1234</w:t>
      </w:r>
      <w:r w:rsidR="00B6080B">
        <w:rPr>
          <w:rFonts w:ascii="Aptos" w:eastAsia="Aptos" w:hAnsi="Aptos" w:cs="Aptos"/>
          <w:b/>
          <w:bCs/>
          <w:sz w:val="28"/>
          <w:szCs w:val="28"/>
          <w:u w:val="single"/>
        </w:rPr>
        <w:t>-&gt;Properties-&gt;</w:t>
      </w:r>
      <w:r w:rsidR="005B05C7" w:rsidRPr="005B05C7">
        <w:rPr>
          <w:rFonts w:ascii="Aptos" w:eastAsia="Aptos" w:hAnsi="Aptos" w:cs="Aptos"/>
          <w:b/>
          <w:bCs/>
          <w:sz w:val="28"/>
          <w:szCs w:val="28"/>
          <w:u w:val="single"/>
        </w:rPr>
        <w:t>Event notifications</w:t>
      </w:r>
      <w:r w:rsidR="005B05C7">
        <w:rPr>
          <w:rFonts w:ascii="Aptos" w:eastAsia="Aptos" w:hAnsi="Aptos" w:cs="Aptos"/>
          <w:b/>
          <w:bCs/>
          <w:sz w:val="28"/>
          <w:szCs w:val="28"/>
          <w:u w:val="single"/>
        </w:rPr>
        <w:t>-&gt;</w:t>
      </w:r>
      <w:r w:rsidR="005C6F42" w:rsidRPr="005C6F42">
        <w:rPr>
          <w:rFonts w:ascii="Aptos" w:eastAsia="Aptos" w:hAnsi="Aptos" w:cs="Aptos"/>
          <w:b/>
          <w:bCs/>
          <w:sz w:val="28"/>
          <w:szCs w:val="28"/>
          <w:u w:val="single"/>
        </w:rPr>
        <w:t>Create event notification</w:t>
      </w:r>
      <w:r w:rsidR="005C6F42">
        <w:rPr>
          <w:rFonts w:ascii="Aptos" w:eastAsia="Aptos" w:hAnsi="Aptos" w:cs="Aptos"/>
          <w:b/>
          <w:bCs/>
          <w:sz w:val="28"/>
          <w:szCs w:val="28"/>
          <w:u w:val="single"/>
        </w:rPr>
        <w:t>-&gt;</w:t>
      </w:r>
    </w:p>
    <w:p w14:paraId="60AB92DC" w14:textId="02D4BCD1" w:rsidR="00306E92" w:rsidRDefault="00306E92" w:rsidP="000E2461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65C4590" wp14:editId="79AC29BF">
            <wp:extent cx="5731510" cy="3223895"/>
            <wp:effectExtent l="0" t="0" r="2540" b="0"/>
            <wp:docPr id="1849978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78823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0731" w14:textId="3E16F4A7" w:rsidR="00306E92" w:rsidRDefault="00306E92" w:rsidP="000E2461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proofErr w:type="gramStart"/>
      <w:r>
        <w:rPr>
          <w:rFonts w:ascii="Aptos" w:eastAsia="Aptos" w:hAnsi="Aptos" w:cs="Aptos"/>
          <w:b/>
          <w:bCs/>
          <w:sz w:val="28"/>
          <w:szCs w:val="28"/>
          <w:u w:val="single"/>
        </w:rPr>
        <w:t>Events</w:t>
      </w:r>
      <w:proofErr w:type="gramEnd"/>
      <w:r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Types</w:t>
      </w:r>
    </w:p>
    <w:p w14:paraId="56EFEE04" w14:textId="0F8B7C28" w:rsidR="00306E92" w:rsidRDefault="005F0262" w:rsidP="000E2461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526B371" wp14:editId="220787C4">
            <wp:extent cx="5731510" cy="3223895"/>
            <wp:effectExtent l="0" t="0" r="2540" b="0"/>
            <wp:docPr id="172410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008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3C2A" w14:textId="7B6CFCAF" w:rsidR="005F0262" w:rsidRDefault="005F0262" w:rsidP="000E2461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>
        <w:rPr>
          <w:rFonts w:ascii="Aptos" w:eastAsia="Aptos" w:hAnsi="Aptos" w:cs="Aptos"/>
          <w:b/>
          <w:bCs/>
          <w:sz w:val="28"/>
          <w:szCs w:val="28"/>
          <w:u w:val="single"/>
        </w:rPr>
        <w:t>Destination</w:t>
      </w:r>
    </w:p>
    <w:p w14:paraId="34D848C0" w14:textId="61C608FF" w:rsidR="002409FC" w:rsidRDefault="002409FC" w:rsidP="000E2461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5541840" wp14:editId="5F109F4B">
            <wp:extent cx="5731510" cy="3223895"/>
            <wp:effectExtent l="0" t="0" r="2540" b="0"/>
            <wp:docPr id="631518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18529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8E30" w14:textId="77777777" w:rsidR="00A25F25" w:rsidRPr="00A25F25" w:rsidRDefault="00A25F25" w:rsidP="00A25F2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A25F25">
        <w:rPr>
          <w:rFonts w:ascii="Aptos" w:eastAsia="Aptos" w:hAnsi="Aptos" w:cs="Aptos"/>
          <w:b/>
          <w:bCs/>
          <w:sz w:val="28"/>
          <w:szCs w:val="28"/>
          <w:u w:val="single"/>
        </w:rPr>
        <w:t>// Create schema to keep things organized</w:t>
      </w:r>
    </w:p>
    <w:p w14:paraId="36D2BBCD" w14:textId="77777777" w:rsidR="00A25F25" w:rsidRPr="00A25F25" w:rsidRDefault="00A25F25" w:rsidP="00A25F2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A25F25">
        <w:rPr>
          <w:rFonts w:ascii="Aptos" w:eastAsia="Aptos" w:hAnsi="Aptos" w:cs="Aptos"/>
          <w:b/>
          <w:bCs/>
          <w:sz w:val="28"/>
          <w:szCs w:val="28"/>
          <w:u w:val="single"/>
        </w:rPr>
        <w:t>CREATE OR REPLACE SCHEMA MANAGE_</w:t>
      </w:r>
      <w:proofErr w:type="gramStart"/>
      <w:r w:rsidRPr="00A25F25">
        <w:rPr>
          <w:rFonts w:ascii="Aptos" w:eastAsia="Aptos" w:hAnsi="Aptos" w:cs="Aptos"/>
          <w:b/>
          <w:bCs/>
          <w:sz w:val="28"/>
          <w:szCs w:val="28"/>
          <w:u w:val="single"/>
        </w:rPr>
        <w:t>DB.pipes</w:t>
      </w:r>
      <w:proofErr w:type="gramEnd"/>
      <w:r w:rsidRPr="00A25F25">
        <w:rPr>
          <w:rFonts w:ascii="Aptos" w:eastAsia="Aptos" w:hAnsi="Aptos" w:cs="Aptos"/>
          <w:b/>
          <w:bCs/>
          <w:sz w:val="28"/>
          <w:szCs w:val="28"/>
          <w:u w:val="single"/>
        </w:rPr>
        <w:t>;</w:t>
      </w:r>
    </w:p>
    <w:p w14:paraId="4D7B84C2" w14:textId="77777777" w:rsidR="00A25F25" w:rsidRPr="00A25F25" w:rsidRDefault="00A25F25" w:rsidP="00A25F2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16A0E5CA" w14:textId="77777777" w:rsidR="00A25F25" w:rsidRPr="00A25F25" w:rsidRDefault="00A25F25" w:rsidP="00A25F2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A25F25">
        <w:rPr>
          <w:rFonts w:ascii="Aptos" w:eastAsia="Aptos" w:hAnsi="Aptos" w:cs="Aptos"/>
          <w:b/>
          <w:bCs/>
          <w:sz w:val="28"/>
          <w:szCs w:val="28"/>
          <w:u w:val="single"/>
        </w:rPr>
        <w:t>// Define pipe</w:t>
      </w:r>
    </w:p>
    <w:p w14:paraId="359C2BA8" w14:textId="77777777" w:rsidR="00A25F25" w:rsidRPr="00A25F25" w:rsidRDefault="00A25F25" w:rsidP="00A25F2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A25F25">
        <w:rPr>
          <w:rFonts w:ascii="Aptos" w:eastAsia="Aptos" w:hAnsi="Aptos" w:cs="Aptos"/>
          <w:b/>
          <w:bCs/>
          <w:sz w:val="28"/>
          <w:szCs w:val="28"/>
          <w:u w:val="single"/>
        </w:rPr>
        <w:t>CREATE OR REPLACE pipe MANAGE_</w:t>
      </w:r>
      <w:proofErr w:type="gramStart"/>
      <w:r w:rsidRPr="00A25F25">
        <w:rPr>
          <w:rFonts w:ascii="Aptos" w:eastAsia="Aptos" w:hAnsi="Aptos" w:cs="Aptos"/>
          <w:b/>
          <w:bCs/>
          <w:sz w:val="28"/>
          <w:szCs w:val="28"/>
          <w:u w:val="single"/>
        </w:rPr>
        <w:t>DB.pipes</w:t>
      </w:r>
      <w:proofErr w:type="gramEnd"/>
      <w:r w:rsidRPr="00A25F25">
        <w:rPr>
          <w:rFonts w:ascii="Aptos" w:eastAsia="Aptos" w:hAnsi="Aptos" w:cs="Aptos"/>
          <w:b/>
          <w:bCs/>
          <w:sz w:val="28"/>
          <w:szCs w:val="28"/>
          <w:u w:val="single"/>
        </w:rPr>
        <w:t>.employee_pipe</w:t>
      </w:r>
    </w:p>
    <w:p w14:paraId="4343AB7D" w14:textId="77777777" w:rsidR="00A25F25" w:rsidRPr="00A25F25" w:rsidRDefault="00A25F25" w:rsidP="00A25F2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A25F25">
        <w:rPr>
          <w:rFonts w:ascii="Aptos" w:eastAsia="Aptos" w:hAnsi="Aptos" w:cs="Aptos"/>
          <w:b/>
          <w:bCs/>
          <w:sz w:val="28"/>
          <w:szCs w:val="28"/>
          <w:u w:val="single"/>
        </w:rPr>
        <w:t>auto_ingest = TRUE</w:t>
      </w:r>
    </w:p>
    <w:p w14:paraId="1616C3FD" w14:textId="77777777" w:rsidR="00A25F25" w:rsidRPr="00A25F25" w:rsidRDefault="00A25F25" w:rsidP="00A25F2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A25F25">
        <w:rPr>
          <w:rFonts w:ascii="Aptos" w:eastAsia="Aptos" w:hAnsi="Aptos" w:cs="Aptos"/>
          <w:b/>
          <w:bCs/>
          <w:sz w:val="28"/>
          <w:szCs w:val="28"/>
          <w:u w:val="single"/>
        </w:rPr>
        <w:t>AS</w:t>
      </w:r>
    </w:p>
    <w:p w14:paraId="026971C4" w14:textId="77777777" w:rsidR="00A25F25" w:rsidRPr="00A25F25" w:rsidRDefault="00A25F25" w:rsidP="00A25F2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A25F25">
        <w:rPr>
          <w:rFonts w:ascii="Aptos" w:eastAsia="Aptos" w:hAnsi="Aptos" w:cs="Aptos"/>
          <w:b/>
          <w:bCs/>
          <w:sz w:val="28"/>
          <w:szCs w:val="28"/>
          <w:u w:val="single"/>
        </w:rPr>
        <w:t>COPY INTO OUR_FIRST_</w:t>
      </w:r>
      <w:proofErr w:type="gramStart"/>
      <w:r w:rsidRPr="00A25F25">
        <w:rPr>
          <w:rFonts w:ascii="Aptos" w:eastAsia="Aptos" w:hAnsi="Aptos" w:cs="Aptos"/>
          <w:b/>
          <w:bCs/>
          <w:sz w:val="28"/>
          <w:szCs w:val="28"/>
          <w:u w:val="single"/>
        </w:rPr>
        <w:t>DB.PUBLIC.employees</w:t>
      </w:r>
      <w:proofErr w:type="gramEnd"/>
    </w:p>
    <w:p w14:paraId="223E302A" w14:textId="77777777" w:rsidR="00A25F25" w:rsidRPr="00A25F25" w:rsidRDefault="00A25F25" w:rsidP="00A25F2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A25F25">
        <w:rPr>
          <w:rFonts w:ascii="Aptos" w:eastAsia="Aptos" w:hAnsi="Aptos" w:cs="Aptos"/>
          <w:b/>
          <w:bCs/>
          <w:sz w:val="28"/>
          <w:szCs w:val="28"/>
          <w:u w:val="single"/>
        </w:rPr>
        <w:t>FROM @MANAGE_DB.external_stages.csv_</w:t>
      </w:r>
      <w:proofErr w:type="gramStart"/>
      <w:r w:rsidRPr="00A25F25">
        <w:rPr>
          <w:rFonts w:ascii="Aptos" w:eastAsia="Aptos" w:hAnsi="Aptos" w:cs="Aptos"/>
          <w:b/>
          <w:bCs/>
          <w:sz w:val="28"/>
          <w:szCs w:val="28"/>
          <w:u w:val="single"/>
        </w:rPr>
        <w:t>folder ;</w:t>
      </w:r>
      <w:proofErr w:type="gramEnd"/>
      <w:r w:rsidRPr="00A25F25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</w:t>
      </w:r>
    </w:p>
    <w:p w14:paraId="46CA8B6F" w14:textId="77777777" w:rsidR="00A25F25" w:rsidRPr="00A25F25" w:rsidRDefault="00A25F25" w:rsidP="00A25F2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6353F970" w14:textId="77777777" w:rsidR="00A25F25" w:rsidRPr="00A25F25" w:rsidRDefault="00A25F25" w:rsidP="00A25F2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A25F25">
        <w:rPr>
          <w:rFonts w:ascii="Aptos" w:eastAsia="Aptos" w:hAnsi="Aptos" w:cs="Aptos"/>
          <w:b/>
          <w:bCs/>
          <w:sz w:val="28"/>
          <w:szCs w:val="28"/>
          <w:u w:val="single"/>
        </w:rPr>
        <w:t>// Describe pipe</w:t>
      </w:r>
    </w:p>
    <w:p w14:paraId="27952EE8" w14:textId="77777777" w:rsidR="00A25F25" w:rsidRPr="00A25F25" w:rsidRDefault="00A25F25" w:rsidP="00A25F2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A25F25">
        <w:rPr>
          <w:rFonts w:ascii="Aptos" w:eastAsia="Aptos" w:hAnsi="Aptos" w:cs="Aptos"/>
          <w:b/>
          <w:bCs/>
          <w:sz w:val="28"/>
          <w:szCs w:val="28"/>
          <w:u w:val="single"/>
        </w:rPr>
        <w:t>DESC pipe employee_pipe;</w:t>
      </w:r>
    </w:p>
    <w:p w14:paraId="21353F5E" w14:textId="77777777" w:rsidR="00A25F25" w:rsidRPr="00A25F25" w:rsidRDefault="00A25F25" w:rsidP="00A25F2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A25F25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</w:t>
      </w:r>
    </w:p>
    <w:p w14:paraId="2964C0F3" w14:textId="12CCBEC3" w:rsidR="00A25F25" w:rsidRDefault="00A25F25" w:rsidP="00A25F2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A25F25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SELECT </w:t>
      </w:r>
      <w:proofErr w:type="gramStart"/>
      <w:r w:rsidRPr="00A25F25">
        <w:rPr>
          <w:rFonts w:ascii="Aptos" w:eastAsia="Aptos" w:hAnsi="Aptos" w:cs="Aptos"/>
          <w:b/>
          <w:bCs/>
          <w:sz w:val="28"/>
          <w:szCs w:val="28"/>
          <w:u w:val="single"/>
        </w:rPr>
        <w:t>count(</w:t>
      </w:r>
      <w:proofErr w:type="gramEnd"/>
      <w:r w:rsidRPr="00A25F25">
        <w:rPr>
          <w:rFonts w:ascii="Aptos" w:eastAsia="Aptos" w:hAnsi="Aptos" w:cs="Aptos"/>
          <w:b/>
          <w:bCs/>
          <w:sz w:val="28"/>
          <w:szCs w:val="28"/>
          <w:u w:val="single"/>
        </w:rPr>
        <w:t>*) FROM OUR_FIRST_DB.PUBLIC.employees ;</w:t>
      </w:r>
    </w:p>
    <w:p w14:paraId="0807546F" w14:textId="77777777" w:rsidR="00A251EB" w:rsidRDefault="00A251EB" w:rsidP="00A25F2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1BC3A6D9" w14:textId="63BAA0F6" w:rsidR="00A25F25" w:rsidRDefault="00B226AF" w:rsidP="00A25F25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A251EB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lastRenderedPageBreak/>
        <w:t>Error Handling</w:t>
      </w:r>
      <w:r w:rsidR="00A251EB" w:rsidRPr="00A251EB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 xml:space="preserve"> for Snowpipe </w:t>
      </w:r>
      <w:proofErr w:type="gramStart"/>
      <w:r w:rsidR="00A251EB" w:rsidRPr="00A251EB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Loads</w:t>
      </w:r>
      <w:r w:rsidR="00A251EB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:</w:t>
      </w:r>
      <w:proofErr w:type="gramEnd"/>
      <w:r w:rsidR="00A251EB">
        <w:rPr>
          <w:rFonts w:ascii="Aptos" w:eastAsia="Aptos" w:hAnsi="Aptos" w:cs="Aptos"/>
          <w:b/>
          <w:bCs/>
          <w:sz w:val="28"/>
          <w:szCs w:val="28"/>
          <w:u w:val="single"/>
        </w:rPr>
        <w:t>-</w:t>
      </w:r>
    </w:p>
    <w:p w14:paraId="51FC6314" w14:textId="77777777" w:rsidR="00B032C8" w:rsidRPr="00B032C8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>// Handling errors</w:t>
      </w:r>
    </w:p>
    <w:p w14:paraId="5A71CDA1" w14:textId="77777777" w:rsidR="00B032C8" w:rsidRPr="00B032C8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5AEA91BF" w14:textId="77777777" w:rsidR="00B032C8" w:rsidRPr="00B032C8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73E63AAE" w14:textId="77777777" w:rsidR="00B032C8" w:rsidRPr="00B032C8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>// Create file format object</w:t>
      </w:r>
    </w:p>
    <w:p w14:paraId="62660D6F" w14:textId="77777777" w:rsidR="00B032C8" w:rsidRPr="00B032C8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>CREATE OR REPLACE file format MANAGE_DB.file_formats.csv_fileformat</w:t>
      </w:r>
    </w:p>
    <w:p w14:paraId="001E4EA5" w14:textId="77777777" w:rsidR="00B032C8" w:rsidRPr="00B032C8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type = csv</w:t>
      </w:r>
    </w:p>
    <w:p w14:paraId="25BBB1F6" w14:textId="77777777" w:rsidR="00B032C8" w:rsidRPr="00B032C8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field_delimiter = ','</w:t>
      </w:r>
    </w:p>
    <w:p w14:paraId="2CA6EFAE" w14:textId="77777777" w:rsidR="00B032C8" w:rsidRPr="00B032C8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skip_header = 1</w:t>
      </w:r>
    </w:p>
    <w:p w14:paraId="1B45A8C0" w14:textId="77777777" w:rsidR="00B032C8" w:rsidRPr="00B032C8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null_if = ('NULL','null')</w:t>
      </w:r>
    </w:p>
    <w:p w14:paraId="5A678C9D" w14:textId="77777777" w:rsidR="00B032C8" w:rsidRPr="00B032C8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empty_field_as_null = TRUE;</w:t>
      </w:r>
    </w:p>
    <w:p w14:paraId="518A4C15" w14:textId="77777777" w:rsidR="00B032C8" w:rsidRPr="00B032C8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</w:t>
      </w:r>
    </w:p>
    <w:p w14:paraId="4195B4CB" w14:textId="77777777" w:rsidR="00B032C8" w:rsidRPr="00B032C8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>SELECT * FROM OUR_FIRST_</w:t>
      </w:r>
      <w:proofErr w:type="gramStart"/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>DB.PUBLIC.employees</w:t>
      </w:r>
      <w:proofErr w:type="gramEnd"/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;  </w:t>
      </w:r>
    </w:p>
    <w:p w14:paraId="2745B08E" w14:textId="77777777" w:rsidR="00B032C8" w:rsidRPr="00B032C8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37930523" w14:textId="77777777" w:rsidR="00B032C8" w:rsidRPr="00B032C8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>ALTER PIPE employee_pipe refresh;</w:t>
      </w:r>
    </w:p>
    <w:p w14:paraId="1E38E97B" w14:textId="77777777" w:rsidR="00B032C8" w:rsidRPr="00B032C8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</w:t>
      </w:r>
    </w:p>
    <w:p w14:paraId="0861DE64" w14:textId="77777777" w:rsidR="00B032C8" w:rsidRPr="00B032C8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// Validate pipe is </w:t>
      </w:r>
      <w:proofErr w:type="gramStart"/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>actually working</w:t>
      </w:r>
      <w:proofErr w:type="gramEnd"/>
    </w:p>
    <w:p w14:paraId="2D9D597A" w14:textId="77777777" w:rsidR="00B032C8" w:rsidRPr="00B032C8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>SELECT SYSTEM$PIPE_STATUS('employee_pipe');</w:t>
      </w:r>
    </w:p>
    <w:p w14:paraId="087E6B2D" w14:textId="77777777" w:rsidR="00B032C8" w:rsidRPr="00B032C8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74E24641" w14:textId="77777777" w:rsidR="00B032C8" w:rsidRPr="00B032C8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>// Snowpipe error message</w:t>
      </w:r>
    </w:p>
    <w:p w14:paraId="27AE3290" w14:textId="77777777" w:rsidR="00B032C8" w:rsidRPr="00B032C8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SELECT * FROM </w:t>
      </w:r>
      <w:proofErr w:type="gramStart"/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>TABLE(</w:t>
      </w:r>
      <w:proofErr w:type="gramEnd"/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>VALIDATE_PIPE_LOAD(</w:t>
      </w:r>
    </w:p>
    <w:p w14:paraId="60D67708" w14:textId="77777777" w:rsidR="00B032C8" w:rsidRPr="00B032C8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PIPE_NAME =&gt; 'MANAGE_</w:t>
      </w:r>
      <w:proofErr w:type="gramStart"/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>DB.pipes</w:t>
      </w:r>
      <w:proofErr w:type="gramEnd"/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>.employee_pipe',</w:t>
      </w:r>
    </w:p>
    <w:p w14:paraId="1EA15B01" w14:textId="77777777" w:rsidR="00B032C8" w:rsidRPr="00B032C8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 START_TIME =&gt; DATEADD(</w:t>
      </w:r>
      <w:proofErr w:type="gramStart"/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>HOUR,-</w:t>
      </w:r>
      <w:proofErr w:type="gramEnd"/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>2,CURRENT_TIMESTAMP())));</w:t>
      </w:r>
    </w:p>
    <w:p w14:paraId="2F2CFAD3" w14:textId="77777777" w:rsidR="00B032C8" w:rsidRPr="00B032C8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6B9F32BD" w14:textId="77777777" w:rsidR="00B032C8" w:rsidRPr="00B032C8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lastRenderedPageBreak/>
        <w:t>// COPY command history from table to see error massage</w:t>
      </w:r>
    </w:p>
    <w:p w14:paraId="556A5E71" w14:textId="77777777" w:rsidR="00B032C8" w:rsidRPr="00B032C8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6CB5F089" w14:textId="77777777" w:rsidR="00B032C8" w:rsidRPr="00B032C8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>SELECT * FROM TABLE (INFORMATION_SCHEMA.COPY_</w:t>
      </w:r>
      <w:proofErr w:type="gramStart"/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>HISTORY(</w:t>
      </w:r>
      <w:proofErr w:type="gramEnd"/>
    </w:p>
    <w:p w14:paraId="1AD9AFA8" w14:textId="77777777" w:rsidR="00B032C8" w:rsidRPr="00B032C8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table_</w:t>
      </w:r>
      <w:proofErr w:type="gramStart"/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>name  =</w:t>
      </w:r>
      <w:proofErr w:type="gramEnd"/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>&gt;  'OUR_FIRST_DB.PUBLIC.EMPLOYEES',</w:t>
      </w:r>
    </w:p>
    <w:p w14:paraId="03822E00" w14:textId="1D334FA1" w:rsidR="00952C05" w:rsidRDefault="00B032C8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 START_TIME =&gt;DATEADD(</w:t>
      </w:r>
      <w:proofErr w:type="gramStart"/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>HOUR,-</w:t>
      </w:r>
      <w:proofErr w:type="gramEnd"/>
      <w:r w:rsidRPr="00B032C8">
        <w:rPr>
          <w:rFonts w:ascii="Aptos" w:eastAsia="Aptos" w:hAnsi="Aptos" w:cs="Aptos"/>
          <w:b/>
          <w:bCs/>
          <w:sz w:val="28"/>
          <w:szCs w:val="28"/>
          <w:u w:val="single"/>
        </w:rPr>
        <w:t>2,CURRENT_TIMESTAMP())));</w:t>
      </w:r>
    </w:p>
    <w:p w14:paraId="01B0B107" w14:textId="39FEEBA0" w:rsidR="00952C05" w:rsidRDefault="002E5F01" w:rsidP="00B032C8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E5F01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Manage Pipes</w:t>
      </w:r>
    </w:p>
    <w:p w14:paraId="74713A75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-- Manage pipes -- </w:t>
      </w:r>
    </w:p>
    <w:p w14:paraId="36DC9B3B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483C02AC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DESC pipe MANAGE_</w:t>
      </w:r>
      <w:proofErr w:type="gramStart"/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DB.pipes</w:t>
      </w:r>
      <w:proofErr w:type="gramEnd"/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.employee_pipe;</w:t>
      </w:r>
    </w:p>
    <w:p w14:paraId="413F4AF7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342BAE56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SHOW PIPES;</w:t>
      </w:r>
    </w:p>
    <w:p w14:paraId="0ACBF376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4D479DA7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SHOW PIPES like '%employee%';</w:t>
      </w:r>
    </w:p>
    <w:p w14:paraId="4F77FAD1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48DDF406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SHOW PIPES in database MANAGE_DB;</w:t>
      </w:r>
    </w:p>
    <w:p w14:paraId="05E76AB1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19F4B9FB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SHOW PIPES in schema MANAGE_</w:t>
      </w:r>
      <w:proofErr w:type="gramStart"/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DB.pipes</w:t>
      </w:r>
      <w:proofErr w:type="gramEnd"/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;</w:t>
      </w:r>
    </w:p>
    <w:p w14:paraId="5C8F9611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0B7CF9BF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SHOW PIPES like '%employee%' in Database MANAGE_DB;</w:t>
      </w:r>
    </w:p>
    <w:p w14:paraId="5485D99F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2DFA7C4F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7D7FAA7A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25BC0AF9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-- Changing pipe (alter stage or file format) --</w:t>
      </w:r>
    </w:p>
    <w:p w14:paraId="39FDC7A7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57E1194C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// Preparation table first</w:t>
      </w:r>
    </w:p>
    <w:p w14:paraId="71946B52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lastRenderedPageBreak/>
        <w:t>CREATE OR REPLACE TABLE OUR_FIRST_</w:t>
      </w:r>
      <w:proofErr w:type="gramStart"/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DB.PUBLIC.employees</w:t>
      </w:r>
      <w:proofErr w:type="gramEnd"/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2 (</w:t>
      </w:r>
    </w:p>
    <w:p w14:paraId="65E62C83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id INT,</w:t>
      </w:r>
    </w:p>
    <w:p w14:paraId="4A468404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first_name STRING,</w:t>
      </w:r>
    </w:p>
    <w:p w14:paraId="0E4372E9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last_name STRING,</w:t>
      </w:r>
    </w:p>
    <w:p w14:paraId="4C9C05DF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email STRING,</w:t>
      </w:r>
    </w:p>
    <w:p w14:paraId="189A22D1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location STRING,</w:t>
      </w:r>
    </w:p>
    <w:p w14:paraId="6C36677E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department STRING</w:t>
      </w:r>
    </w:p>
    <w:p w14:paraId="7E2D361F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);</w:t>
      </w:r>
    </w:p>
    <w:p w14:paraId="27822C17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47E22654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49E5324A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// Pause pipe</w:t>
      </w:r>
    </w:p>
    <w:p w14:paraId="78C72F8C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ALTER PIPE MANAGE_</w:t>
      </w:r>
      <w:proofErr w:type="gramStart"/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DB.pipes</w:t>
      </w:r>
      <w:proofErr w:type="gramEnd"/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.employee_pipe SET PIPE_EXECUTION_PAUSED = true;</w:t>
      </w:r>
    </w:p>
    <w:p w14:paraId="0C7818EE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</w:t>
      </w:r>
    </w:p>
    <w:p w14:paraId="76611ABB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</w:t>
      </w:r>
    </w:p>
    <w:p w14:paraId="064B6196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// Verify pipe is paused and has pendingFileCount 0 </w:t>
      </w:r>
    </w:p>
    <w:p w14:paraId="14EB6F77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SELECT SYSTEM$PIPE_STATUS('MANAGE_</w:t>
      </w:r>
      <w:proofErr w:type="gramStart"/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DB.pipes</w:t>
      </w:r>
      <w:proofErr w:type="gramEnd"/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.employee_pipe') ;</w:t>
      </w:r>
    </w:p>
    <w:p w14:paraId="271FF602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</w:t>
      </w:r>
    </w:p>
    <w:p w14:paraId="102D7309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// Recreate the pipe to change the COPY statement in the definition</w:t>
      </w:r>
    </w:p>
    <w:p w14:paraId="3AA2DE9C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CREATE OR REPLACE pipe MANAGE_</w:t>
      </w:r>
      <w:proofErr w:type="gramStart"/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DB.pipes</w:t>
      </w:r>
      <w:proofErr w:type="gramEnd"/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.employee_pipe</w:t>
      </w:r>
    </w:p>
    <w:p w14:paraId="1542E54F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auto_ingest = TRUE</w:t>
      </w:r>
    </w:p>
    <w:p w14:paraId="4263CAFC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AS</w:t>
      </w:r>
    </w:p>
    <w:p w14:paraId="096F03BC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COPY INTO OUR_FIRST_</w:t>
      </w:r>
      <w:proofErr w:type="gramStart"/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DB.PUBLIC.employees</w:t>
      </w:r>
      <w:proofErr w:type="gramEnd"/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2</w:t>
      </w:r>
    </w:p>
    <w:p w14:paraId="02EF0324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FROM @MANAGE_DB.external_stages.csv_</w:t>
      </w:r>
      <w:proofErr w:type="gramStart"/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folder ;</w:t>
      </w:r>
      <w:proofErr w:type="gramEnd"/>
    </w:p>
    <w:p w14:paraId="26582644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1EC0BC4D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lastRenderedPageBreak/>
        <w:t xml:space="preserve">ALTER </w:t>
      </w:r>
      <w:proofErr w:type="gramStart"/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PIPE  MANAGE</w:t>
      </w:r>
      <w:proofErr w:type="gramEnd"/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_DB.pipes.employee_pipe refresh;</w:t>
      </w:r>
    </w:p>
    <w:p w14:paraId="630485ED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3F92B887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// List files in stage</w:t>
      </w:r>
    </w:p>
    <w:p w14:paraId="7ABDEE4D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LIST @MANAGE_DB.external_stages.csv_</w:t>
      </w:r>
      <w:proofErr w:type="gramStart"/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folder ;</w:t>
      </w:r>
      <w:proofErr w:type="gramEnd"/>
    </w:p>
    <w:p w14:paraId="636C0950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42AE4051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SELECT * FROM OUR_FIRST_</w:t>
      </w:r>
      <w:proofErr w:type="gramStart"/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DB.PUBLIC.employees</w:t>
      </w:r>
      <w:proofErr w:type="gramEnd"/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2;</w:t>
      </w:r>
    </w:p>
    <w:p w14:paraId="31E63FBD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6928071B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// Reload files manually that where aleady in the bucket</w:t>
      </w:r>
    </w:p>
    <w:p w14:paraId="3FA581A8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COPY INTO OUR_FIRST_</w:t>
      </w:r>
      <w:proofErr w:type="gramStart"/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DB.PUBLIC.employees</w:t>
      </w:r>
      <w:proofErr w:type="gramEnd"/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2</w:t>
      </w:r>
    </w:p>
    <w:p w14:paraId="4B6BE49F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FROM @MANAGE_DB.external_stages.csv_folder;  </w:t>
      </w:r>
    </w:p>
    <w:p w14:paraId="052E7265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61E73CDE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7F1708FB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// Resume pipe</w:t>
      </w:r>
    </w:p>
    <w:p w14:paraId="31C07A73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ALTER PIPE MANAGE_</w:t>
      </w:r>
      <w:proofErr w:type="gramStart"/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DB.pipes</w:t>
      </w:r>
      <w:proofErr w:type="gramEnd"/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.employee_pipe SET PIPE_EXECUTION_PAUSED = false;</w:t>
      </w:r>
    </w:p>
    <w:p w14:paraId="40264B98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182EDA71" w14:textId="77777777" w:rsidR="00251C39" w:rsidRPr="00251C39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// Verify pipe is running again</w:t>
      </w:r>
    </w:p>
    <w:p w14:paraId="6F3B2E7F" w14:textId="587EDAD2" w:rsidR="002E5F01" w:rsidRDefault="00251C39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SELECT SYSTEM$PIPE_STATUS('MANAGE_</w:t>
      </w:r>
      <w:proofErr w:type="gramStart"/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DB.pipes</w:t>
      </w:r>
      <w:proofErr w:type="gramEnd"/>
      <w:r w:rsidRPr="00251C39">
        <w:rPr>
          <w:rFonts w:ascii="Aptos" w:eastAsia="Aptos" w:hAnsi="Aptos" w:cs="Aptos"/>
          <w:b/>
          <w:bCs/>
          <w:sz w:val="28"/>
          <w:szCs w:val="28"/>
          <w:u w:val="single"/>
        </w:rPr>
        <w:t>.employee_pipe') ;</w:t>
      </w:r>
    </w:p>
    <w:p w14:paraId="6896015D" w14:textId="77777777" w:rsidR="00191F75" w:rsidRDefault="00191F75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</w:p>
    <w:p w14:paraId="0C3077A9" w14:textId="72D2215C" w:rsidR="00191F75" w:rsidRDefault="00191F75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191F75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 xml:space="preserve">Snowpipe for </w:t>
      </w:r>
      <w:proofErr w:type="gramStart"/>
      <w:r w:rsidRPr="00191F75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Azure</w:t>
      </w:r>
      <w:r w:rsidR="00042573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  :</w:t>
      </w:r>
      <w:proofErr w:type="gramEnd"/>
      <w:r w:rsidR="00042573">
        <w:rPr>
          <w:rFonts w:ascii="Aptos" w:eastAsia="Aptos" w:hAnsi="Aptos" w:cs="Aptos"/>
          <w:b/>
          <w:bCs/>
          <w:sz w:val="28"/>
          <w:szCs w:val="28"/>
          <w:u w:val="single"/>
        </w:rPr>
        <w:t>-</w:t>
      </w:r>
    </w:p>
    <w:p w14:paraId="52011645" w14:textId="106F81B1" w:rsidR="00042573" w:rsidRDefault="00C67123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0CF0BFD" wp14:editId="0C53AF2D">
            <wp:extent cx="5731510" cy="3223895"/>
            <wp:effectExtent l="0" t="0" r="2540" b="0"/>
            <wp:docPr id="194182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226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2C90" w14:textId="50AD2D79" w:rsidR="00947D6D" w:rsidRDefault="00947D6D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EB656BF" wp14:editId="30579066">
            <wp:extent cx="5731510" cy="3223895"/>
            <wp:effectExtent l="0" t="0" r="2540" b="0"/>
            <wp:docPr id="510576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7614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767F" w14:textId="4CF71981" w:rsidR="00FA461F" w:rsidRDefault="00FA461F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596251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 xml:space="preserve">Create Stage and Storage </w:t>
      </w:r>
      <w:proofErr w:type="gramStart"/>
      <w:r w:rsidRPr="00596251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Integration</w:t>
      </w:r>
      <w:r w:rsidR="00596251" w:rsidRPr="00596251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 xml:space="preserve"> :</w:t>
      </w:r>
      <w:proofErr w:type="gramEnd"/>
    </w:p>
    <w:p w14:paraId="443E98E2" w14:textId="5FCA8B5D" w:rsidR="00535D65" w:rsidRDefault="00535D65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535D65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 xml:space="preserve">Step </w:t>
      </w:r>
      <w:proofErr w:type="gramStart"/>
      <w:r w:rsidRPr="00535D65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1 :</w:t>
      </w:r>
      <w:proofErr w:type="gramEnd"/>
      <w:r w:rsidRPr="00535D65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-</w:t>
      </w:r>
    </w:p>
    <w:p w14:paraId="366E7496" w14:textId="0282B532" w:rsidR="00596251" w:rsidRDefault="00D97714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>
        <w:rPr>
          <w:rFonts w:ascii="Aptos" w:eastAsia="Aptos" w:hAnsi="Aptos" w:cs="Aptos"/>
          <w:b/>
          <w:bCs/>
          <w:sz w:val="28"/>
          <w:szCs w:val="28"/>
          <w:u w:val="single"/>
        </w:rPr>
        <w:t>Login into Azure Account-&gt;</w:t>
      </w:r>
      <w:r w:rsidR="00596251">
        <w:rPr>
          <w:rFonts w:ascii="Aptos" w:eastAsia="Aptos" w:hAnsi="Aptos" w:cs="Aptos"/>
          <w:b/>
          <w:bCs/>
          <w:sz w:val="28"/>
          <w:szCs w:val="28"/>
          <w:u w:val="single"/>
        </w:rPr>
        <w:t>Storage Account</w:t>
      </w:r>
      <w:r>
        <w:rPr>
          <w:rFonts w:ascii="Aptos" w:eastAsia="Aptos" w:hAnsi="Aptos" w:cs="Aptos"/>
          <w:b/>
          <w:bCs/>
          <w:sz w:val="28"/>
          <w:szCs w:val="28"/>
          <w:u w:val="single"/>
        </w:rPr>
        <w:t>-&gt;</w:t>
      </w:r>
      <w:r w:rsidR="00D10904">
        <w:rPr>
          <w:rFonts w:ascii="Aptos" w:eastAsia="Aptos" w:hAnsi="Aptos" w:cs="Aptos"/>
          <w:b/>
          <w:bCs/>
          <w:sz w:val="28"/>
          <w:szCs w:val="28"/>
          <w:u w:val="single"/>
        </w:rPr>
        <w:t>create-&gt;</w:t>
      </w:r>
      <w:r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Resource </w:t>
      </w:r>
      <w:r w:rsidR="00D10904">
        <w:rPr>
          <w:rFonts w:ascii="Aptos" w:eastAsia="Aptos" w:hAnsi="Aptos" w:cs="Aptos"/>
          <w:b/>
          <w:bCs/>
          <w:sz w:val="28"/>
          <w:szCs w:val="28"/>
          <w:u w:val="single"/>
        </w:rPr>
        <w:t>group-&gt;new-&gt;</w:t>
      </w:r>
      <w:r w:rsidR="006F08CD">
        <w:rPr>
          <w:rFonts w:ascii="Aptos" w:eastAsia="Aptos" w:hAnsi="Aptos" w:cs="Aptos"/>
          <w:b/>
          <w:bCs/>
          <w:sz w:val="28"/>
          <w:szCs w:val="28"/>
          <w:u w:val="single"/>
        </w:rPr>
        <w:t>Re</w:t>
      </w:r>
      <w:r w:rsidR="0018689F">
        <w:rPr>
          <w:rFonts w:ascii="Aptos" w:eastAsia="Aptos" w:hAnsi="Aptos" w:cs="Aptos"/>
          <w:b/>
          <w:bCs/>
          <w:sz w:val="28"/>
          <w:szCs w:val="28"/>
          <w:u w:val="single"/>
        </w:rPr>
        <w:t>d</w:t>
      </w:r>
      <w:r w:rsidR="006F08CD">
        <w:rPr>
          <w:rFonts w:ascii="Aptos" w:eastAsia="Aptos" w:hAnsi="Aptos" w:cs="Aptos"/>
          <w:b/>
          <w:bCs/>
          <w:sz w:val="28"/>
          <w:szCs w:val="28"/>
          <w:u w:val="single"/>
        </w:rPr>
        <w:t>un</w:t>
      </w:r>
      <w:r w:rsidR="002E6C38">
        <w:rPr>
          <w:rFonts w:ascii="Aptos" w:eastAsia="Aptos" w:hAnsi="Aptos" w:cs="Aptos"/>
          <w:b/>
          <w:bCs/>
          <w:sz w:val="28"/>
          <w:szCs w:val="28"/>
          <w:u w:val="single"/>
        </w:rPr>
        <w:t>dan</w:t>
      </w:r>
      <w:r w:rsidR="006F08CD">
        <w:rPr>
          <w:rFonts w:ascii="Aptos" w:eastAsia="Aptos" w:hAnsi="Aptos" w:cs="Aptos"/>
          <w:b/>
          <w:bCs/>
          <w:sz w:val="28"/>
          <w:szCs w:val="28"/>
          <w:u w:val="single"/>
        </w:rPr>
        <w:t>cy</w:t>
      </w:r>
      <w:r w:rsidR="002E6C38">
        <w:rPr>
          <w:rFonts w:ascii="Aptos" w:eastAsia="Aptos" w:hAnsi="Aptos" w:cs="Aptos"/>
          <w:b/>
          <w:bCs/>
          <w:sz w:val="28"/>
          <w:szCs w:val="28"/>
          <w:u w:val="single"/>
        </w:rPr>
        <w:t xml:space="preserve">-&gt;Local Redundant </w:t>
      </w:r>
      <w:proofErr w:type="gramStart"/>
      <w:r w:rsidR="002E6C38">
        <w:rPr>
          <w:rFonts w:ascii="Aptos" w:eastAsia="Aptos" w:hAnsi="Aptos" w:cs="Aptos"/>
          <w:b/>
          <w:bCs/>
          <w:sz w:val="28"/>
          <w:szCs w:val="28"/>
          <w:u w:val="single"/>
        </w:rPr>
        <w:t>Storage(</w:t>
      </w:r>
      <w:proofErr w:type="gramEnd"/>
      <w:r w:rsidR="002E6C38">
        <w:rPr>
          <w:rFonts w:ascii="Aptos" w:eastAsia="Aptos" w:hAnsi="Aptos" w:cs="Aptos"/>
          <w:b/>
          <w:bCs/>
          <w:sz w:val="28"/>
          <w:szCs w:val="28"/>
          <w:u w:val="single"/>
        </w:rPr>
        <w:t>LRS)-&gt;Review and create-&gt;create</w:t>
      </w:r>
    </w:p>
    <w:p w14:paraId="75ABBC1C" w14:textId="5BF117BD" w:rsidR="002E6C38" w:rsidRDefault="002E6C38" w:rsidP="00251C39">
      <w:pPr>
        <w:rPr>
          <w:rFonts w:ascii="Aptos" w:eastAsia="Aptos" w:hAnsi="Aptos" w:cs="Aptos"/>
          <w:b/>
          <w:bCs/>
          <w:sz w:val="28"/>
          <w:szCs w:val="28"/>
          <w:u w:val="single"/>
        </w:rPr>
      </w:pPr>
      <w:r w:rsidRPr="002E6C38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 xml:space="preserve">Step </w:t>
      </w:r>
      <w:proofErr w:type="gramStart"/>
      <w:r w:rsidRPr="002E6C38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2 :</w:t>
      </w:r>
      <w:proofErr w:type="gramEnd"/>
      <w:r w:rsidRPr="002E6C38">
        <w:rPr>
          <w:rFonts w:ascii="Aptos" w:eastAsia="Aptos" w:hAnsi="Aptos" w:cs="Aptos"/>
          <w:b/>
          <w:bCs/>
          <w:sz w:val="28"/>
          <w:szCs w:val="28"/>
          <w:highlight w:val="yellow"/>
          <w:u w:val="single"/>
        </w:rPr>
        <w:t>-</w:t>
      </w:r>
    </w:p>
    <w:p w14:paraId="735A946B" w14:textId="77777777" w:rsidR="00634975" w:rsidRDefault="00634975" w:rsidP="00634975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Storage Accounts-&gt;Click on newly created storage account name-&gt;Data Storage-&gt;Container-&gt;</w:t>
      </w:r>
      <w:r>
        <w:rPr>
          <w:b/>
          <w:bCs/>
          <w:sz w:val="32"/>
          <w:szCs w:val="32"/>
          <w:u w:val="single"/>
        </w:rPr>
        <w:tab/>
        <w:t xml:space="preserve">create new container name like </w:t>
      </w:r>
      <w:proofErr w:type="gramStart"/>
      <w:r>
        <w:rPr>
          <w:b/>
          <w:bCs/>
          <w:sz w:val="32"/>
          <w:szCs w:val="32"/>
          <w:u w:val="single"/>
        </w:rPr>
        <w:t>csv,json</w:t>
      </w:r>
      <w:proofErr w:type="gramEnd"/>
      <w:r>
        <w:rPr>
          <w:b/>
          <w:bCs/>
          <w:sz w:val="32"/>
          <w:szCs w:val="32"/>
          <w:u w:val="single"/>
        </w:rPr>
        <w:t>…etc</w:t>
      </w:r>
    </w:p>
    <w:p w14:paraId="74FCC74D" w14:textId="77777777" w:rsidR="00634975" w:rsidRDefault="00634975" w:rsidP="00634975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-&gt;click on container name (csv)-&gt;then upload file</w:t>
      </w:r>
    </w:p>
    <w:p w14:paraId="6BC61035" w14:textId="5E8A1E6F" w:rsidR="00343620" w:rsidRDefault="009040AC" w:rsidP="00634975">
      <w:pPr>
        <w:rPr>
          <w:b/>
          <w:bCs/>
          <w:sz w:val="32"/>
          <w:szCs w:val="32"/>
          <w:u w:val="single"/>
        </w:rPr>
      </w:pPr>
      <w:r w:rsidRPr="009040AC">
        <w:rPr>
          <w:b/>
          <w:bCs/>
          <w:sz w:val="32"/>
          <w:szCs w:val="32"/>
          <w:highlight w:val="yellow"/>
          <w:u w:val="single"/>
        </w:rPr>
        <w:t>Step 3:</w:t>
      </w:r>
    </w:p>
    <w:p w14:paraId="2076CDAF" w14:textId="0333FD68" w:rsidR="00634975" w:rsidRDefault="009040AC" w:rsidP="00634975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First </w:t>
      </w:r>
      <w:r w:rsidR="008E27DF">
        <w:rPr>
          <w:b/>
          <w:bCs/>
          <w:sz w:val="32"/>
          <w:szCs w:val="32"/>
          <w:u w:val="single"/>
        </w:rPr>
        <w:t>f</w:t>
      </w:r>
      <w:r>
        <w:rPr>
          <w:b/>
          <w:bCs/>
          <w:sz w:val="32"/>
          <w:szCs w:val="32"/>
          <w:u w:val="single"/>
        </w:rPr>
        <w:t xml:space="preserve">ind </w:t>
      </w:r>
      <w:r w:rsidR="00C20BA8">
        <w:rPr>
          <w:b/>
          <w:bCs/>
          <w:sz w:val="32"/>
          <w:szCs w:val="32"/>
          <w:u w:val="single"/>
        </w:rPr>
        <w:t>T</w:t>
      </w:r>
      <w:r w:rsidR="006F1550">
        <w:rPr>
          <w:b/>
          <w:bCs/>
          <w:sz w:val="32"/>
          <w:szCs w:val="32"/>
          <w:u w:val="single"/>
        </w:rPr>
        <w:t xml:space="preserve">etant </w:t>
      </w:r>
      <w:r w:rsidR="008E27DF">
        <w:rPr>
          <w:b/>
          <w:bCs/>
          <w:sz w:val="32"/>
          <w:szCs w:val="32"/>
          <w:u w:val="single"/>
        </w:rPr>
        <w:t>id-&gt;</w:t>
      </w:r>
      <w:r w:rsidR="005E3D7A" w:rsidRPr="005E3D7A">
        <w:rPr>
          <w:color w:val="000000"/>
          <w:sz w:val="27"/>
          <w:szCs w:val="27"/>
        </w:rPr>
        <w:t xml:space="preserve"> </w:t>
      </w:r>
      <w:r w:rsidR="005E67C4">
        <w:rPr>
          <w:b/>
          <w:bCs/>
          <w:sz w:val="32"/>
          <w:szCs w:val="32"/>
          <w:u w:val="single"/>
        </w:rPr>
        <w:t>Tetant Properties-&gt;</w:t>
      </w:r>
      <w:r w:rsidR="00922DBA" w:rsidRPr="00922DBA">
        <w:rPr>
          <w:b/>
          <w:bCs/>
          <w:sz w:val="32"/>
          <w:szCs w:val="32"/>
          <w:u w:val="single"/>
        </w:rPr>
        <w:t xml:space="preserve"> </w:t>
      </w:r>
      <w:r w:rsidR="00922DBA">
        <w:rPr>
          <w:b/>
          <w:bCs/>
          <w:sz w:val="32"/>
          <w:szCs w:val="32"/>
          <w:u w:val="single"/>
        </w:rPr>
        <w:t>Tetant ID</w:t>
      </w:r>
    </w:p>
    <w:p w14:paraId="173DCF9F" w14:textId="2397893C" w:rsidR="00A95903" w:rsidRDefault="00C20BA8" w:rsidP="00634975">
      <w:pPr>
        <w:rPr>
          <w:b/>
          <w:bCs/>
          <w:sz w:val="32"/>
          <w:szCs w:val="32"/>
          <w:u w:val="single"/>
        </w:rPr>
      </w:pPr>
      <w:proofErr w:type="gramStart"/>
      <w:r>
        <w:rPr>
          <w:b/>
          <w:bCs/>
          <w:sz w:val="32"/>
          <w:szCs w:val="32"/>
          <w:u w:val="single"/>
        </w:rPr>
        <w:t>To  find</w:t>
      </w:r>
      <w:proofErr w:type="gramEnd"/>
      <w:r>
        <w:rPr>
          <w:b/>
          <w:bCs/>
          <w:sz w:val="32"/>
          <w:szCs w:val="32"/>
          <w:u w:val="single"/>
        </w:rPr>
        <w:t xml:space="preserve"> </w:t>
      </w:r>
      <w:r w:rsidRPr="00C20BA8">
        <w:rPr>
          <w:b/>
          <w:bCs/>
          <w:sz w:val="32"/>
          <w:szCs w:val="32"/>
          <w:u w:val="single"/>
        </w:rPr>
        <w:t xml:space="preserve">STORAGE_ALLOWED_LOCATIONS </w:t>
      </w:r>
      <w:r>
        <w:rPr>
          <w:b/>
          <w:bCs/>
          <w:sz w:val="32"/>
          <w:szCs w:val="32"/>
          <w:u w:val="single"/>
        </w:rPr>
        <w:t>-&gt;</w:t>
      </w:r>
      <w:r w:rsidR="00A95903">
        <w:rPr>
          <w:b/>
          <w:bCs/>
          <w:sz w:val="32"/>
          <w:szCs w:val="32"/>
          <w:u w:val="single"/>
        </w:rPr>
        <w:t>Con</w:t>
      </w:r>
      <w:r w:rsidR="00DF06CB">
        <w:rPr>
          <w:b/>
          <w:bCs/>
          <w:sz w:val="32"/>
          <w:szCs w:val="32"/>
          <w:u w:val="single"/>
        </w:rPr>
        <w:t>tainers-&gt;</w:t>
      </w:r>
      <w:r w:rsidR="00007D1B" w:rsidRPr="00007D1B">
        <w:rPr>
          <w:b/>
          <w:bCs/>
          <w:sz w:val="32"/>
          <w:szCs w:val="32"/>
          <w:u w:val="single"/>
        </w:rPr>
        <w:t xml:space="preserve"> </w:t>
      </w:r>
      <w:r w:rsidR="00007D1B">
        <w:rPr>
          <w:b/>
          <w:bCs/>
          <w:sz w:val="32"/>
          <w:szCs w:val="32"/>
          <w:u w:val="single"/>
        </w:rPr>
        <w:t>Click on newly created Container Name</w:t>
      </w:r>
      <w:r w:rsidR="007E070A">
        <w:rPr>
          <w:b/>
          <w:bCs/>
          <w:sz w:val="32"/>
          <w:szCs w:val="32"/>
          <w:u w:val="single"/>
        </w:rPr>
        <w:t>-&gt;</w:t>
      </w:r>
      <w:r w:rsidR="00007D1B">
        <w:rPr>
          <w:b/>
          <w:bCs/>
          <w:sz w:val="32"/>
          <w:szCs w:val="32"/>
          <w:u w:val="single"/>
        </w:rPr>
        <w:t xml:space="preserve"> </w:t>
      </w:r>
      <w:r w:rsidR="007E070A">
        <w:rPr>
          <w:b/>
          <w:bCs/>
          <w:sz w:val="32"/>
          <w:szCs w:val="32"/>
          <w:u w:val="single"/>
        </w:rPr>
        <w:t xml:space="preserve">Properties-&gt; </w:t>
      </w:r>
      <w:r w:rsidR="00DF06CB">
        <w:rPr>
          <w:b/>
          <w:bCs/>
          <w:sz w:val="32"/>
          <w:szCs w:val="32"/>
          <w:u w:val="single"/>
        </w:rPr>
        <w:t>Container Properties-&gt;</w:t>
      </w:r>
      <w:r w:rsidR="007E070A">
        <w:rPr>
          <w:b/>
          <w:bCs/>
          <w:sz w:val="32"/>
          <w:szCs w:val="32"/>
          <w:u w:val="single"/>
        </w:rPr>
        <w:t>Copy URL</w:t>
      </w:r>
    </w:p>
    <w:p w14:paraId="77EF05B0" w14:textId="77777777" w:rsidR="005806FC" w:rsidRPr="005806FC" w:rsidRDefault="005806FC" w:rsidP="005806FC">
      <w:pPr>
        <w:rPr>
          <w:b/>
          <w:bCs/>
          <w:sz w:val="32"/>
          <w:szCs w:val="32"/>
          <w:u w:val="single"/>
        </w:rPr>
      </w:pPr>
      <w:r w:rsidRPr="005806FC">
        <w:rPr>
          <w:b/>
          <w:bCs/>
          <w:sz w:val="32"/>
          <w:szCs w:val="32"/>
          <w:u w:val="single"/>
        </w:rPr>
        <w:t>CREATE OR REPLACE DATABASE SNOWPIPE;</w:t>
      </w:r>
    </w:p>
    <w:p w14:paraId="27BA3424" w14:textId="77777777" w:rsidR="005806FC" w:rsidRPr="005806FC" w:rsidRDefault="005806FC" w:rsidP="005806FC">
      <w:pPr>
        <w:rPr>
          <w:b/>
          <w:bCs/>
          <w:sz w:val="32"/>
          <w:szCs w:val="32"/>
          <w:u w:val="single"/>
        </w:rPr>
      </w:pPr>
    </w:p>
    <w:p w14:paraId="2D6EFEA7" w14:textId="77777777" w:rsidR="005806FC" w:rsidRPr="005806FC" w:rsidRDefault="005806FC" w:rsidP="005806FC">
      <w:pPr>
        <w:rPr>
          <w:b/>
          <w:bCs/>
          <w:sz w:val="32"/>
          <w:szCs w:val="32"/>
          <w:u w:val="single"/>
        </w:rPr>
      </w:pPr>
      <w:r w:rsidRPr="005806FC">
        <w:rPr>
          <w:b/>
          <w:bCs/>
          <w:sz w:val="32"/>
          <w:szCs w:val="32"/>
          <w:u w:val="single"/>
        </w:rPr>
        <w:t>-- create integration object that contains the access information</w:t>
      </w:r>
    </w:p>
    <w:p w14:paraId="162C21A4" w14:textId="77777777" w:rsidR="005806FC" w:rsidRPr="005806FC" w:rsidRDefault="005806FC" w:rsidP="005806FC">
      <w:pPr>
        <w:rPr>
          <w:b/>
          <w:bCs/>
          <w:sz w:val="32"/>
          <w:szCs w:val="32"/>
          <w:u w:val="single"/>
        </w:rPr>
      </w:pPr>
      <w:r w:rsidRPr="005806FC">
        <w:rPr>
          <w:b/>
          <w:bCs/>
          <w:sz w:val="32"/>
          <w:szCs w:val="32"/>
          <w:u w:val="single"/>
        </w:rPr>
        <w:t>CREATE OR REPLACE STORAGE INTEGRATION azure_snowpipe_integration</w:t>
      </w:r>
    </w:p>
    <w:p w14:paraId="3613434E" w14:textId="77777777" w:rsidR="005806FC" w:rsidRPr="005806FC" w:rsidRDefault="005806FC" w:rsidP="005806FC">
      <w:pPr>
        <w:rPr>
          <w:b/>
          <w:bCs/>
          <w:sz w:val="32"/>
          <w:szCs w:val="32"/>
          <w:u w:val="single"/>
        </w:rPr>
      </w:pPr>
      <w:r w:rsidRPr="005806FC">
        <w:rPr>
          <w:b/>
          <w:bCs/>
          <w:sz w:val="32"/>
          <w:szCs w:val="32"/>
          <w:u w:val="single"/>
        </w:rPr>
        <w:t xml:space="preserve">  TYPE = EXTERNAL_STAGE</w:t>
      </w:r>
    </w:p>
    <w:p w14:paraId="1C09E00E" w14:textId="77777777" w:rsidR="005806FC" w:rsidRPr="005806FC" w:rsidRDefault="005806FC" w:rsidP="005806FC">
      <w:pPr>
        <w:rPr>
          <w:b/>
          <w:bCs/>
          <w:sz w:val="32"/>
          <w:szCs w:val="32"/>
          <w:u w:val="single"/>
        </w:rPr>
      </w:pPr>
      <w:r w:rsidRPr="005806FC">
        <w:rPr>
          <w:b/>
          <w:bCs/>
          <w:sz w:val="32"/>
          <w:szCs w:val="32"/>
          <w:u w:val="single"/>
        </w:rPr>
        <w:t xml:space="preserve">  STORAGE_PROVIDER = AZURE</w:t>
      </w:r>
    </w:p>
    <w:p w14:paraId="41E52EF6" w14:textId="77777777" w:rsidR="005806FC" w:rsidRPr="005806FC" w:rsidRDefault="005806FC" w:rsidP="005806FC">
      <w:pPr>
        <w:rPr>
          <w:b/>
          <w:bCs/>
          <w:sz w:val="32"/>
          <w:szCs w:val="32"/>
          <w:u w:val="single"/>
        </w:rPr>
      </w:pPr>
      <w:r w:rsidRPr="005806FC">
        <w:rPr>
          <w:b/>
          <w:bCs/>
          <w:sz w:val="32"/>
          <w:szCs w:val="32"/>
          <w:u w:val="single"/>
        </w:rPr>
        <w:t xml:space="preserve">  ENABLED = TRUE</w:t>
      </w:r>
    </w:p>
    <w:p w14:paraId="10475DD9" w14:textId="77777777" w:rsidR="005806FC" w:rsidRPr="005806FC" w:rsidRDefault="005806FC" w:rsidP="005806FC">
      <w:pPr>
        <w:rPr>
          <w:b/>
          <w:bCs/>
          <w:sz w:val="32"/>
          <w:szCs w:val="32"/>
          <w:u w:val="single"/>
        </w:rPr>
      </w:pPr>
      <w:r w:rsidRPr="005806FC">
        <w:rPr>
          <w:b/>
          <w:bCs/>
          <w:sz w:val="32"/>
          <w:szCs w:val="32"/>
          <w:u w:val="single"/>
        </w:rPr>
        <w:t xml:space="preserve">  AZURE_TENANT_ID </w:t>
      </w:r>
      <w:proofErr w:type="gramStart"/>
      <w:r w:rsidRPr="005806FC">
        <w:rPr>
          <w:b/>
          <w:bCs/>
          <w:sz w:val="32"/>
          <w:szCs w:val="32"/>
          <w:u w:val="single"/>
        </w:rPr>
        <w:t>=  '</w:t>
      </w:r>
      <w:proofErr w:type="gramEnd"/>
      <w:r w:rsidRPr="005806FC">
        <w:rPr>
          <w:b/>
          <w:bCs/>
          <w:sz w:val="32"/>
          <w:szCs w:val="32"/>
          <w:u w:val="single"/>
        </w:rPr>
        <w:t>ff355289-721e-4dd7-a663-afec62ab9d54'</w:t>
      </w:r>
    </w:p>
    <w:p w14:paraId="1CE81671" w14:textId="77777777" w:rsidR="005806FC" w:rsidRPr="005806FC" w:rsidRDefault="005806FC" w:rsidP="005806FC">
      <w:pPr>
        <w:rPr>
          <w:b/>
          <w:bCs/>
          <w:sz w:val="32"/>
          <w:szCs w:val="32"/>
          <w:u w:val="single"/>
        </w:rPr>
      </w:pPr>
      <w:r w:rsidRPr="005806FC">
        <w:rPr>
          <w:b/>
          <w:bCs/>
          <w:sz w:val="32"/>
          <w:szCs w:val="32"/>
          <w:u w:val="single"/>
        </w:rPr>
        <w:t xml:space="preserve">  STORAGE_ALLOWED_LOCATIONS =('azure://snowpipestorageaccount7.blob.core.windows.net/snowpipecsv');</w:t>
      </w:r>
    </w:p>
    <w:p w14:paraId="0EB1A0E8" w14:textId="77777777" w:rsidR="005806FC" w:rsidRPr="005806FC" w:rsidRDefault="005806FC" w:rsidP="005806FC">
      <w:pPr>
        <w:rPr>
          <w:b/>
          <w:bCs/>
          <w:sz w:val="32"/>
          <w:szCs w:val="32"/>
          <w:u w:val="single"/>
        </w:rPr>
      </w:pPr>
    </w:p>
    <w:p w14:paraId="4F768C11" w14:textId="77777777" w:rsidR="005806FC" w:rsidRPr="005806FC" w:rsidRDefault="005806FC" w:rsidP="005806FC">
      <w:pPr>
        <w:rPr>
          <w:b/>
          <w:bCs/>
          <w:sz w:val="32"/>
          <w:szCs w:val="32"/>
          <w:u w:val="single"/>
        </w:rPr>
      </w:pPr>
      <w:r w:rsidRPr="005806FC">
        <w:rPr>
          <w:b/>
          <w:bCs/>
          <w:sz w:val="32"/>
          <w:szCs w:val="32"/>
          <w:u w:val="single"/>
        </w:rPr>
        <w:t xml:space="preserve">  </w:t>
      </w:r>
    </w:p>
    <w:p w14:paraId="11E85354" w14:textId="77777777" w:rsidR="005806FC" w:rsidRPr="005806FC" w:rsidRDefault="005806FC" w:rsidP="005806FC">
      <w:pPr>
        <w:rPr>
          <w:b/>
          <w:bCs/>
          <w:sz w:val="32"/>
          <w:szCs w:val="32"/>
          <w:u w:val="single"/>
        </w:rPr>
      </w:pPr>
      <w:r w:rsidRPr="005806FC">
        <w:rPr>
          <w:b/>
          <w:bCs/>
          <w:sz w:val="32"/>
          <w:szCs w:val="32"/>
          <w:u w:val="single"/>
        </w:rPr>
        <w:lastRenderedPageBreak/>
        <w:t xml:space="preserve">  </w:t>
      </w:r>
    </w:p>
    <w:p w14:paraId="18D16741" w14:textId="77777777" w:rsidR="005806FC" w:rsidRPr="005806FC" w:rsidRDefault="005806FC" w:rsidP="005806FC">
      <w:pPr>
        <w:rPr>
          <w:b/>
          <w:bCs/>
          <w:sz w:val="32"/>
          <w:szCs w:val="32"/>
          <w:u w:val="single"/>
        </w:rPr>
      </w:pPr>
      <w:r w:rsidRPr="005806FC">
        <w:rPr>
          <w:b/>
          <w:bCs/>
          <w:sz w:val="32"/>
          <w:szCs w:val="32"/>
          <w:u w:val="single"/>
        </w:rPr>
        <w:t>-- Describe integration object to provide access</w:t>
      </w:r>
    </w:p>
    <w:p w14:paraId="5DC19A9F" w14:textId="3472E2C2" w:rsidR="00550EE4" w:rsidRDefault="005806FC" w:rsidP="005806FC">
      <w:pPr>
        <w:rPr>
          <w:b/>
          <w:bCs/>
          <w:sz w:val="32"/>
          <w:szCs w:val="32"/>
          <w:u w:val="single"/>
        </w:rPr>
      </w:pPr>
      <w:r w:rsidRPr="005806FC">
        <w:rPr>
          <w:b/>
          <w:bCs/>
          <w:sz w:val="32"/>
          <w:szCs w:val="32"/>
          <w:u w:val="single"/>
        </w:rPr>
        <w:t>DESC STORAGE integration azure_snowpipe_integration;</w:t>
      </w:r>
    </w:p>
    <w:p w14:paraId="725A7688" w14:textId="77777777" w:rsidR="00801C31" w:rsidRDefault="00801C31" w:rsidP="00634975">
      <w:pPr>
        <w:rPr>
          <w:b/>
          <w:bCs/>
          <w:sz w:val="32"/>
          <w:szCs w:val="32"/>
          <w:u w:val="single"/>
        </w:rPr>
      </w:pPr>
    </w:p>
    <w:p w14:paraId="068CF852" w14:textId="7E70A4E9" w:rsidR="00801C31" w:rsidRDefault="00801C31" w:rsidP="00634975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27376AE" wp14:editId="1D063A53">
            <wp:extent cx="5731510" cy="3223895"/>
            <wp:effectExtent l="0" t="0" r="2540" b="0"/>
            <wp:docPr id="1582031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3145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F234" w14:textId="23618291" w:rsidR="00AF254F" w:rsidRDefault="00AF254F" w:rsidP="00634975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Copy Azure</w:t>
      </w:r>
      <w:r w:rsidR="002E01CB">
        <w:rPr>
          <w:b/>
          <w:bCs/>
          <w:sz w:val="32"/>
          <w:szCs w:val="32"/>
          <w:u w:val="single"/>
        </w:rPr>
        <w:t>_</w:t>
      </w:r>
      <w:r>
        <w:rPr>
          <w:b/>
          <w:bCs/>
          <w:sz w:val="32"/>
          <w:szCs w:val="32"/>
          <w:u w:val="single"/>
        </w:rPr>
        <w:t>Conse</w:t>
      </w:r>
      <w:r w:rsidR="002E01CB">
        <w:rPr>
          <w:b/>
          <w:bCs/>
          <w:sz w:val="32"/>
          <w:szCs w:val="32"/>
          <w:u w:val="single"/>
        </w:rPr>
        <w:t>nt</w:t>
      </w:r>
      <w:r w:rsidR="009744FA">
        <w:rPr>
          <w:b/>
          <w:bCs/>
          <w:sz w:val="32"/>
          <w:szCs w:val="32"/>
          <w:u w:val="single"/>
        </w:rPr>
        <w:t>_URL</w:t>
      </w:r>
      <w:r w:rsidR="002D7BA3">
        <w:rPr>
          <w:b/>
          <w:bCs/>
          <w:sz w:val="32"/>
          <w:szCs w:val="32"/>
          <w:u w:val="single"/>
        </w:rPr>
        <w:t xml:space="preserve"> column data</w:t>
      </w:r>
      <w:r w:rsidR="007B1102">
        <w:rPr>
          <w:b/>
          <w:bCs/>
          <w:sz w:val="32"/>
          <w:szCs w:val="32"/>
          <w:u w:val="single"/>
        </w:rPr>
        <w:t>-&gt;</w:t>
      </w:r>
      <w:r w:rsidR="007B1102" w:rsidRPr="007B1102">
        <w:t xml:space="preserve"> </w:t>
      </w:r>
      <w:hyperlink r:id="rId54" w:history="1">
        <w:r w:rsidR="007B1102" w:rsidRPr="00A30E77">
          <w:rPr>
            <w:rStyle w:val="Hyperlink"/>
            <w:b/>
            <w:bCs/>
            <w:sz w:val="32"/>
            <w:szCs w:val="32"/>
          </w:rPr>
          <w:t>https://login.microsoftonline.com/ff355289-721e-4dd7-a663-afec62ab9d54/oauth2/authorize?client_id=ea87aaf9-6f63-457d-a32b-8b446a4bc274&amp;response_type=code</w:t>
        </w:r>
      </w:hyperlink>
    </w:p>
    <w:p w14:paraId="08F3C5CE" w14:textId="1DBD6383" w:rsidR="007B1102" w:rsidRDefault="00CC788C" w:rsidP="00634975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Open above link and give grant permission</w:t>
      </w:r>
    </w:p>
    <w:p w14:paraId="4BF9710E" w14:textId="2CB6F8ED" w:rsidR="00CC788C" w:rsidRDefault="003062E8" w:rsidP="00634975">
      <w:pPr>
        <w:rPr>
          <w:b/>
          <w:bCs/>
          <w:sz w:val="32"/>
          <w:szCs w:val="32"/>
          <w:u w:val="single"/>
        </w:rPr>
      </w:pPr>
      <w:proofErr w:type="gramStart"/>
      <w:r w:rsidRPr="00331735">
        <w:rPr>
          <w:b/>
          <w:bCs/>
          <w:sz w:val="32"/>
          <w:szCs w:val="32"/>
          <w:highlight w:val="yellow"/>
          <w:u w:val="single"/>
        </w:rPr>
        <w:t>Step</w:t>
      </w:r>
      <w:r>
        <w:rPr>
          <w:b/>
          <w:bCs/>
          <w:sz w:val="32"/>
          <w:szCs w:val="32"/>
          <w:u w:val="single"/>
        </w:rPr>
        <w:t xml:space="preserve"> :</w:t>
      </w:r>
      <w:proofErr w:type="gramEnd"/>
    </w:p>
    <w:p w14:paraId="6E457906" w14:textId="03AFE82C" w:rsidR="008336C0" w:rsidRDefault="008336C0" w:rsidP="00634975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Storage Accounts-&gt;Click on newly created storage account name-&gt;</w:t>
      </w:r>
      <w:r w:rsidR="009E2D1E">
        <w:rPr>
          <w:b/>
          <w:bCs/>
          <w:sz w:val="32"/>
          <w:szCs w:val="32"/>
          <w:u w:val="single"/>
        </w:rPr>
        <w:t>Access Control-&gt;</w:t>
      </w:r>
      <w:r w:rsidR="005305BA">
        <w:rPr>
          <w:b/>
          <w:bCs/>
          <w:sz w:val="32"/>
          <w:szCs w:val="32"/>
          <w:u w:val="single"/>
        </w:rPr>
        <w:t>Add-&gt;</w:t>
      </w:r>
      <w:r w:rsidR="00D16E9C">
        <w:rPr>
          <w:b/>
          <w:bCs/>
          <w:sz w:val="32"/>
          <w:szCs w:val="32"/>
          <w:u w:val="single"/>
        </w:rPr>
        <w:t>add</w:t>
      </w:r>
      <w:r w:rsidR="00121AA0">
        <w:rPr>
          <w:b/>
          <w:bCs/>
          <w:sz w:val="32"/>
          <w:szCs w:val="32"/>
          <w:u w:val="single"/>
        </w:rPr>
        <w:t xml:space="preserve"> role assignment-&gt;</w:t>
      </w:r>
      <w:r w:rsidR="00667B5A">
        <w:rPr>
          <w:b/>
          <w:bCs/>
          <w:sz w:val="32"/>
          <w:szCs w:val="32"/>
          <w:u w:val="single"/>
        </w:rPr>
        <w:t>search-&gt;storage blob data reader</w:t>
      </w:r>
      <w:r w:rsidR="008E505A">
        <w:rPr>
          <w:b/>
          <w:bCs/>
          <w:sz w:val="32"/>
          <w:szCs w:val="32"/>
          <w:u w:val="single"/>
        </w:rPr>
        <w:t>-&gt;next-&gt;</w:t>
      </w:r>
      <w:r w:rsidR="00656185">
        <w:rPr>
          <w:b/>
          <w:bCs/>
          <w:sz w:val="32"/>
          <w:szCs w:val="32"/>
          <w:u w:val="single"/>
        </w:rPr>
        <w:t>select members-&gt;</w:t>
      </w:r>
      <w:r w:rsidR="00A9569E">
        <w:rPr>
          <w:b/>
          <w:bCs/>
          <w:sz w:val="32"/>
          <w:szCs w:val="32"/>
          <w:u w:val="single"/>
        </w:rPr>
        <w:t xml:space="preserve">search with </w:t>
      </w:r>
      <w:r w:rsidR="00270167" w:rsidRPr="00270167">
        <w:rPr>
          <w:b/>
          <w:bCs/>
          <w:sz w:val="32"/>
          <w:szCs w:val="32"/>
          <w:u w:val="single"/>
        </w:rPr>
        <w:t>AZURE_MULTI_TENANT_APP_</w:t>
      </w:r>
      <w:proofErr w:type="gramStart"/>
      <w:r w:rsidR="00270167" w:rsidRPr="00270167">
        <w:rPr>
          <w:b/>
          <w:bCs/>
          <w:sz w:val="32"/>
          <w:szCs w:val="32"/>
          <w:u w:val="single"/>
        </w:rPr>
        <w:t>NAME</w:t>
      </w:r>
      <w:r w:rsidR="00270167">
        <w:rPr>
          <w:b/>
          <w:bCs/>
          <w:sz w:val="32"/>
          <w:szCs w:val="32"/>
          <w:u w:val="single"/>
        </w:rPr>
        <w:t>(</w:t>
      </w:r>
      <w:proofErr w:type="gramEnd"/>
      <w:r w:rsidR="00270167">
        <w:rPr>
          <w:b/>
          <w:bCs/>
          <w:sz w:val="32"/>
          <w:szCs w:val="32"/>
          <w:u w:val="single"/>
        </w:rPr>
        <w:t xml:space="preserve">its available in snowflake </w:t>
      </w:r>
      <w:r w:rsidR="00DC6B61">
        <w:rPr>
          <w:b/>
          <w:bCs/>
          <w:sz w:val="32"/>
          <w:szCs w:val="32"/>
          <w:u w:val="single"/>
        </w:rPr>
        <w:t>(</w:t>
      </w:r>
      <w:r w:rsidR="00773F79" w:rsidRPr="00773F79">
        <w:rPr>
          <w:b/>
          <w:bCs/>
          <w:sz w:val="32"/>
          <w:szCs w:val="32"/>
          <w:u w:val="single"/>
        </w:rPr>
        <w:t>DESC STORAGE integration azure_snowpipe_integration;</w:t>
      </w:r>
      <w:r w:rsidR="00773F79">
        <w:rPr>
          <w:b/>
          <w:bCs/>
          <w:sz w:val="32"/>
          <w:szCs w:val="32"/>
          <w:u w:val="single"/>
        </w:rPr>
        <w:t>)</w:t>
      </w:r>
      <w:r w:rsidR="00DC6B61">
        <w:rPr>
          <w:b/>
          <w:bCs/>
          <w:sz w:val="32"/>
          <w:szCs w:val="32"/>
          <w:u w:val="single"/>
        </w:rPr>
        <w:t>)</w:t>
      </w:r>
      <w:r w:rsidR="003F00B9">
        <w:rPr>
          <w:b/>
          <w:bCs/>
          <w:sz w:val="32"/>
          <w:szCs w:val="32"/>
          <w:u w:val="single"/>
        </w:rPr>
        <w:t>-&gt;select -&gt;Review and assign</w:t>
      </w:r>
    </w:p>
    <w:p w14:paraId="2507AE78" w14:textId="77777777" w:rsidR="005305BA" w:rsidRDefault="005305BA" w:rsidP="00634975">
      <w:pPr>
        <w:rPr>
          <w:b/>
          <w:bCs/>
          <w:sz w:val="32"/>
          <w:szCs w:val="32"/>
          <w:u w:val="single"/>
        </w:rPr>
      </w:pPr>
    </w:p>
    <w:p w14:paraId="15BD9D6B" w14:textId="10418D2F" w:rsidR="005305BA" w:rsidRDefault="005305BA" w:rsidP="00634975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DD1FB26" wp14:editId="40AB27FB">
            <wp:extent cx="5731510" cy="3223895"/>
            <wp:effectExtent l="0" t="0" r="2540" b="0"/>
            <wp:docPr id="137573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3529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DADF" w14:textId="77777777" w:rsidR="00331735" w:rsidRDefault="00331735" w:rsidP="00634975">
      <w:pPr>
        <w:rPr>
          <w:b/>
          <w:bCs/>
          <w:sz w:val="32"/>
          <w:szCs w:val="32"/>
          <w:u w:val="single"/>
        </w:rPr>
      </w:pPr>
    </w:p>
    <w:p w14:paraId="75863AD3" w14:textId="0F65F050" w:rsidR="007E070A" w:rsidRDefault="00667B5A" w:rsidP="00634975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4C0E961" wp14:editId="3CE117CC">
            <wp:extent cx="5731510" cy="3223895"/>
            <wp:effectExtent l="0" t="0" r="2540" b="0"/>
            <wp:docPr id="790857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57420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C45E" w14:textId="77777777" w:rsidR="00487D2D" w:rsidRDefault="00487D2D" w:rsidP="00634975">
      <w:pPr>
        <w:rPr>
          <w:b/>
          <w:bCs/>
          <w:sz w:val="32"/>
          <w:szCs w:val="32"/>
          <w:u w:val="single"/>
        </w:rPr>
      </w:pPr>
    </w:p>
    <w:p w14:paraId="08BD7E08" w14:textId="207D4354" w:rsidR="00634975" w:rsidRDefault="00852A43" w:rsidP="00634975">
      <w:pPr>
        <w:rPr>
          <w:b/>
          <w:bCs/>
          <w:sz w:val="32"/>
          <w:szCs w:val="32"/>
          <w:u w:val="single"/>
        </w:rPr>
      </w:pPr>
      <w:r w:rsidRPr="00852A43">
        <w:rPr>
          <w:b/>
          <w:bCs/>
          <w:sz w:val="32"/>
          <w:szCs w:val="32"/>
          <w:highlight w:val="yellow"/>
          <w:u w:val="single"/>
        </w:rPr>
        <w:t>Step:</w:t>
      </w:r>
    </w:p>
    <w:p w14:paraId="62F2F496" w14:textId="77777777" w:rsidR="001D1FFC" w:rsidRPr="001D1FFC" w:rsidRDefault="001D1FFC" w:rsidP="001D1FFC">
      <w:pPr>
        <w:rPr>
          <w:b/>
          <w:bCs/>
          <w:sz w:val="32"/>
          <w:szCs w:val="32"/>
          <w:u w:val="single"/>
        </w:rPr>
      </w:pPr>
      <w:r w:rsidRPr="001D1FFC">
        <w:rPr>
          <w:b/>
          <w:bCs/>
          <w:sz w:val="32"/>
          <w:szCs w:val="32"/>
          <w:u w:val="single"/>
        </w:rPr>
        <w:t>-- create file format</w:t>
      </w:r>
    </w:p>
    <w:p w14:paraId="1D9E18C7" w14:textId="77777777" w:rsidR="001D1FFC" w:rsidRPr="001D1FFC" w:rsidRDefault="001D1FFC" w:rsidP="001D1FFC">
      <w:pPr>
        <w:rPr>
          <w:b/>
          <w:bCs/>
          <w:sz w:val="32"/>
          <w:szCs w:val="32"/>
          <w:u w:val="single"/>
        </w:rPr>
      </w:pPr>
    </w:p>
    <w:p w14:paraId="55294E8D" w14:textId="77777777" w:rsidR="001D1FFC" w:rsidRPr="001D1FFC" w:rsidRDefault="001D1FFC" w:rsidP="001D1FFC">
      <w:pPr>
        <w:rPr>
          <w:b/>
          <w:bCs/>
          <w:sz w:val="32"/>
          <w:szCs w:val="32"/>
          <w:u w:val="single"/>
        </w:rPr>
      </w:pPr>
      <w:r w:rsidRPr="001D1FFC">
        <w:rPr>
          <w:b/>
          <w:bCs/>
          <w:sz w:val="32"/>
          <w:szCs w:val="32"/>
          <w:u w:val="single"/>
        </w:rPr>
        <w:t xml:space="preserve">create or replace file format </w:t>
      </w:r>
      <w:proofErr w:type="gramStart"/>
      <w:r w:rsidRPr="001D1FFC">
        <w:rPr>
          <w:b/>
          <w:bCs/>
          <w:sz w:val="32"/>
          <w:szCs w:val="32"/>
          <w:u w:val="single"/>
        </w:rPr>
        <w:t>snowpipe.public</w:t>
      </w:r>
      <w:proofErr w:type="gramEnd"/>
      <w:r w:rsidRPr="001D1FFC">
        <w:rPr>
          <w:b/>
          <w:bCs/>
          <w:sz w:val="32"/>
          <w:szCs w:val="32"/>
          <w:u w:val="single"/>
        </w:rPr>
        <w:t>.fileformat_azure</w:t>
      </w:r>
    </w:p>
    <w:p w14:paraId="2CB76345" w14:textId="77777777" w:rsidR="001D1FFC" w:rsidRPr="001D1FFC" w:rsidRDefault="001D1FFC" w:rsidP="001D1FFC">
      <w:pPr>
        <w:rPr>
          <w:b/>
          <w:bCs/>
          <w:sz w:val="32"/>
          <w:szCs w:val="32"/>
          <w:u w:val="single"/>
        </w:rPr>
      </w:pPr>
      <w:r w:rsidRPr="001D1FFC">
        <w:rPr>
          <w:b/>
          <w:bCs/>
          <w:sz w:val="32"/>
          <w:szCs w:val="32"/>
          <w:u w:val="single"/>
        </w:rPr>
        <w:t xml:space="preserve">    TYPE = CSV</w:t>
      </w:r>
    </w:p>
    <w:p w14:paraId="12682510" w14:textId="77777777" w:rsidR="001D1FFC" w:rsidRPr="001D1FFC" w:rsidRDefault="001D1FFC" w:rsidP="001D1FFC">
      <w:pPr>
        <w:rPr>
          <w:b/>
          <w:bCs/>
          <w:sz w:val="32"/>
          <w:szCs w:val="32"/>
          <w:u w:val="single"/>
        </w:rPr>
      </w:pPr>
      <w:r w:rsidRPr="001D1FFC">
        <w:rPr>
          <w:b/>
          <w:bCs/>
          <w:sz w:val="32"/>
          <w:szCs w:val="32"/>
          <w:u w:val="single"/>
        </w:rPr>
        <w:t xml:space="preserve">    FIELD_DELIMITER = ','</w:t>
      </w:r>
    </w:p>
    <w:p w14:paraId="48FF07CA" w14:textId="406285DE" w:rsidR="001D1FFC" w:rsidRDefault="001D1FFC" w:rsidP="001D1FFC">
      <w:pPr>
        <w:rPr>
          <w:b/>
          <w:bCs/>
          <w:sz w:val="32"/>
          <w:szCs w:val="32"/>
          <w:u w:val="single"/>
        </w:rPr>
      </w:pPr>
      <w:r w:rsidRPr="001D1FFC">
        <w:rPr>
          <w:b/>
          <w:bCs/>
          <w:sz w:val="32"/>
          <w:szCs w:val="32"/>
          <w:u w:val="single"/>
        </w:rPr>
        <w:t xml:space="preserve">    SKIP_HEADER = 1;</w:t>
      </w:r>
    </w:p>
    <w:p w14:paraId="3C4BC846" w14:textId="3A6AB4B3" w:rsidR="001D1FFC" w:rsidRDefault="001D1FFC" w:rsidP="001D1FFC">
      <w:pPr>
        <w:rPr>
          <w:b/>
          <w:bCs/>
          <w:sz w:val="32"/>
          <w:szCs w:val="32"/>
          <w:u w:val="single"/>
        </w:rPr>
      </w:pPr>
      <w:proofErr w:type="gramStart"/>
      <w:r>
        <w:rPr>
          <w:b/>
          <w:bCs/>
          <w:sz w:val="32"/>
          <w:szCs w:val="32"/>
          <w:u w:val="single"/>
        </w:rPr>
        <w:t>Step :</w:t>
      </w:r>
      <w:proofErr w:type="gramEnd"/>
    </w:p>
    <w:p w14:paraId="4FFF28B0" w14:textId="77777777" w:rsidR="00816ACF" w:rsidRPr="00816ACF" w:rsidRDefault="00816ACF" w:rsidP="00816ACF">
      <w:pPr>
        <w:rPr>
          <w:b/>
          <w:bCs/>
          <w:sz w:val="32"/>
          <w:szCs w:val="32"/>
          <w:u w:val="single"/>
        </w:rPr>
      </w:pPr>
      <w:r w:rsidRPr="00816ACF">
        <w:rPr>
          <w:b/>
          <w:bCs/>
          <w:sz w:val="32"/>
          <w:szCs w:val="32"/>
          <w:u w:val="single"/>
        </w:rPr>
        <w:t>-- create stage object</w:t>
      </w:r>
    </w:p>
    <w:p w14:paraId="0AC8D543" w14:textId="77777777" w:rsidR="00816ACF" w:rsidRPr="00816ACF" w:rsidRDefault="00816ACF" w:rsidP="00816ACF">
      <w:pPr>
        <w:rPr>
          <w:b/>
          <w:bCs/>
          <w:sz w:val="32"/>
          <w:szCs w:val="32"/>
          <w:u w:val="single"/>
        </w:rPr>
      </w:pPr>
      <w:r w:rsidRPr="00816ACF">
        <w:rPr>
          <w:b/>
          <w:bCs/>
          <w:sz w:val="32"/>
          <w:szCs w:val="32"/>
          <w:u w:val="single"/>
        </w:rPr>
        <w:t xml:space="preserve">create or replace stage </w:t>
      </w:r>
      <w:proofErr w:type="gramStart"/>
      <w:r w:rsidRPr="00816ACF">
        <w:rPr>
          <w:b/>
          <w:bCs/>
          <w:sz w:val="32"/>
          <w:szCs w:val="32"/>
          <w:u w:val="single"/>
        </w:rPr>
        <w:t>snowpipe.public</w:t>
      </w:r>
      <w:proofErr w:type="gramEnd"/>
      <w:r w:rsidRPr="00816ACF">
        <w:rPr>
          <w:b/>
          <w:bCs/>
          <w:sz w:val="32"/>
          <w:szCs w:val="32"/>
          <w:u w:val="single"/>
        </w:rPr>
        <w:t>.stage_azure</w:t>
      </w:r>
    </w:p>
    <w:p w14:paraId="55AA1F57" w14:textId="77777777" w:rsidR="00816ACF" w:rsidRPr="00816ACF" w:rsidRDefault="00816ACF" w:rsidP="00816ACF">
      <w:pPr>
        <w:rPr>
          <w:b/>
          <w:bCs/>
          <w:sz w:val="32"/>
          <w:szCs w:val="32"/>
          <w:u w:val="single"/>
        </w:rPr>
      </w:pPr>
      <w:r w:rsidRPr="00816ACF">
        <w:rPr>
          <w:b/>
          <w:bCs/>
          <w:sz w:val="32"/>
          <w:szCs w:val="32"/>
          <w:u w:val="single"/>
        </w:rPr>
        <w:t xml:space="preserve">    STORAGE_INTEGRATION = azure_snowpipe_integration</w:t>
      </w:r>
    </w:p>
    <w:p w14:paraId="7A8128B0" w14:textId="77777777" w:rsidR="00816ACF" w:rsidRPr="00816ACF" w:rsidRDefault="00816ACF" w:rsidP="00816ACF">
      <w:pPr>
        <w:rPr>
          <w:b/>
          <w:bCs/>
          <w:sz w:val="32"/>
          <w:szCs w:val="32"/>
          <w:u w:val="single"/>
        </w:rPr>
      </w:pPr>
      <w:r w:rsidRPr="00816ACF">
        <w:rPr>
          <w:b/>
          <w:bCs/>
          <w:sz w:val="32"/>
          <w:szCs w:val="32"/>
          <w:u w:val="single"/>
        </w:rPr>
        <w:t xml:space="preserve">    URL = 'azure://snowpipestorageaccount7.blob.core.windows.net/snowpipecsv'</w:t>
      </w:r>
    </w:p>
    <w:p w14:paraId="4802F135" w14:textId="77777777" w:rsidR="00816ACF" w:rsidRPr="00816ACF" w:rsidRDefault="00816ACF" w:rsidP="00816ACF">
      <w:pPr>
        <w:rPr>
          <w:b/>
          <w:bCs/>
          <w:sz w:val="32"/>
          <w:szCs w:val="32"/>
          <w:u w:val="single"/>
        </w:rPr>
      </w:pPr>
      <w:r w:rsidRPr="00816ACF">
        <w:rPr>
          <w:b/>
          <w:bCs/>
          <w:sz w:val="32"/>
          <w:szCs w:val="32"/>
          <w:u w:val="single"/>
        </w:rPr>
        <w:t xml:space="preserve">    FILE_FORMAT = fileformat_azure;</w:t>
      </w:r>
    </w:p>
    <w:p w14:paraId="33EC4F1A" w14:textId="77777777" w:rsidR="00816ACF" w:rsidRPr="00816ACF" w:rsidRDefault="00816ACF" w:rsidP="00816ACF">
      <w:pPr>
        <w:rPr>
          <w:b/>
          <w:bCs/>
          <w:sz w:val="32"/>
          <w:szCs w:val="32"/>
          <w:u w:val="single"/>
        </w:rPr>
      </w:pPr>
      <w:r w:rsidRPr="00816ACF">
        <w:rPr>
          <w:b/>
          <w:bCs/>
          <w:sz w:val="32"/>
          <w:szCs w:val="32"/>
          <w:u w:val="single"/>
        </w:rPr>
        <w:t xml:space="preserve">    </w:t>
      </w:r>
    </w:p>
    <w:p w14:paraId="0BA371EA" w14:textId="77777777" w:rsidR="00816ACF" w:rsidRPr="00816ACF" w:rsidRDefault="00816ACF" w:rsidP="00816ACF">
      <w:pPr>
        <w:rPr>
          <w:b/>
          <w:bCs/>
          <w:sz w:val="32"/>
          <w:szCs w:val="32"/>
          <w:u w:val="single"/>
        </w:rPr>
      </w:pPr>
    </w:p>
    <w:p w14:paraId="1855CCD7" w14:textId="77777777" w:rsidR="00816ACF" w:rsidRPr="00816ACF" w:rsidRDefault="00816ACF" w:rsidP="00816ACF">
      <w:pPr>
        <w:rPr>
          <w:b/>
          <w:bCs/>
          <w:sz w:val="32"/>
          <w:szCs w:val="32"/>
          <w:u w:val="single"/>
        </w:rPr>
      </w:pPr>
      <w:r w:rsidRPr="00816ACF">
        <w:rPr>
          <w:b/>
          <w:bCs/>
          <w:sz w:val="32"/>
          <w:szCs w:val="32"/>
          <w:u w:val="single"/>
        </w:rPr>
        <w:t>-- list files</w:t>
      </w:r>
    </w:p>
    <w:p w14:paraId="4B3B584C" w14:textId="2EA01BBD" w:rsidR="001D1FFC" w:rsidRDefault="00816ACF" w:rsidP="00816ACF">
      <w:pPr>
        <w:rPr>
          <w:b/>
          <w:bCs/>
          <w:sz w:val="32"/>
          <w:szCs w:val="32"/>
          <w:u w:val="single"/>
        </w:rPr>
      </w:pPr>
      <w:r w:rsidRPr="00816ACF">
        <w:rPr>
          <w:b/>
          <w:bCs/>
          <w:sz w:val="32"/>
          <w:szCs w:val="32"/>
          <w:u w:val="single"/>
        </w:rPr>
        <w:t>LIST @</w:t>
      </w:r>
      <w:proofErr w:type="gramStart"/>
      <w:r w:rsidRPr="00816ACF">
        <w:rPr>
          <w:b/>
          <w:bCs/>
          <w:sz w:val="32"/>
          <w:szCs w:val="32"/>
          <w:u w:val="single"/>
        </w:rPr>
        <w:t>snowpipe.public</w:t>
      </w:r>
      <w:proofErr w:type="gramEnd"/>
      <w:r w:rsidRPr="00816ACF">
        <w:rPr>
          <w:b/>
          <w:bCs/>
          <w:sz w:val="32"/>
          <w:szCs w:val="32"/>
          <w:u w:val="single"/>
        </w:rPr>
        <w:t>.stage_azure;</w:t>
      </w:r>
    </w:p>
    <w:p w14:paraId="4573A45B" w14:textId="77777777" w:rsidR="00816ACF" w:rsidRDefault="00816ACF" w:rsidP="00816ACF">
      <w:pPr>
        <w:rPr>
          <w:b/>
          <w:bCs/>
          <w:sz w:val="32"/>
          <w:szCs w:val="32"/>
          <w:u w:val="single"/>
        </w:rPr>
      </w:pPr>
    </w:p>
    <w:p w14:paraId="5B7D507F" w14:textId="55F9F303" w:rsidR="00816ACF" w:rsidRDefault="00816ACF" w:rsidP="00816ACF">
      <w:pPr>
        <w:rPr>
          <w:b/>
          <w:bCs/>
          <w:sz w:val="32"/>
          <w:szCs w:val="32"/>
          <w:u w:val="single"/>
        </w:rPr>
      </w:pPr>
      <w:proofErr w:type="gramStart"/>
      <w:r w:rsidRPr="00C40F49">
        <w:rPr>
          <w:b/>
          <w:bCs/>
          <w:sz w:val="32"/>
          <w:szCs w:val="32"/>
          <w:highlight w:val="yellow"/>
          <w:u w:val="single"/>
        </w:rPr>
        <w:t>Step</w:t>
      </w:r>
      <w:r w:rsidR="00C40F49">
        <w:rPr>
          <w:b/>
          <w:bCs/>
          <w:sz w:val="32"/>
          <w:szCs w:val="32"/>
          <w:u w:val="single"/>
        </w:rPr>
        <w:t xml:space="preserve">  :</w:t>
      </w:r>
      <w:proofErr w:type="gramEnd"/>
      <w:r w:rsidR="00C40F49">
        <w:rPr>
          <w:b/>
          <w:bCs/>
          <w:sz w:val="32"/>
          <w:szCs w:val="32"/>
          <w:u w:val="single"/>
        </w:rPr>
        <w:t xml:space="preserve"> </w:t>
      </w:r>
      <w:r w:rsidR="00C40F49" w:rsidRPr="00C40F49">
        <w:rPr>
          <w:b/>
          <w:bCs/>
          <w:sz w:val="32"/>
          <w:szCs w:val="32"/>
          <w:highlight w:val="yellow"/>
          <w:u w:val="single"/>
        </w:rPr>
        <w:t>Create notification integration</w:t>
      </w:r>
    </w:p>
    <w:p w14:paraId="73AF5D71" w14:textId="243494DE" w:rsidR="00C65C41" w:rsidRDefault="00C65C41" w:rsidP="00816ACF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Storage Accounts-&gt;Click on newly created storage account name-&gt;</w:t>
      </w:r>
      <w:r w:rsidR="0089251D">
        <w:rPr>
          <w:b/>
          <w:bCs/>
          <w:sz w:val="32"/>
          <w:szCs w:val="32"/>
          <w:u w:val="single"/>
        </w:rPr>
        <w:t>Data Storage-&gt;queue</w:t>
      </w:r>
      <w:r w:rsidR="00715489">
        <w:rPr>
          <w:b/>
          <w:bCs/>
          <w:sz w:val="32"/>
          <w:szCs w:val="32"/>
          <w:u w:val="single"/>
        </w:rPr>
        <w:t>s-&gt;</w:t>
      </w:r>
      <w:r w:rsidR="00475C1B">
        <w:rPr>
          <w:b/>
          <w:bCs/>
          <w:sz w:val="32"/>
          <w:szCs w:val="32"/>
          <w:u w:val="single"/>
        </w:rPr>
        <w:t>Create Queue</w:t>
      </w:r>
    </w:p>
    <w:p w14:paraId="2EF31491" w14:textId="77777777" w:rsidR="00F06B29" w:rsidRDefault="00F06B29" w:rsidP="00816ACF">
      <w:pPr>
        <w:rPr>
          <w:b/>
          <w:bCs/>
          <w:sz w:val="32"/>
          <w:szCs w:val="32"/>
          <w:u w:val="single"/>
        </w:rPr>
      </w:pPr>
    </w:p>
    <w:p w14:paraId="12B7C733" w14:textId="17815A43" w:rsidR="00715489" w:rsidRDefault="00715489" w:rsidP="00816ACF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870810C" wp14:editId="5D1B7500">
            <wp:extent cx="5731510" cy="3223895"/>
            <wp:effectExtent l="0" t="0" r="2540" b="0"/>
            <wp:docPr id="96591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1373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FE19" w14:textId="3ED680A5" w:rsidR="00A0239B" w:rsidRDefault="00A0239B" w:rsidP="00816ACF">
      <w:pPr>
        <w:rPr>
          <w:b/>
          <w:bCs/>
          <w:sz w:val="32"/>
          <w:szCs w:val="32"/>
          <w:u w:val="single"/>
        </w:rPr>
      </w:pPr>
      <w:proofErr w:type="gramStart"/>
      <w:r w:rsidRPr="00A0239B">
        <w:rPr>
          <w:b/>
          <w:bCs/>
          <w:sz w:val="32"/>
          <w:szCs w:val="32"/>
          <w:highlight w:val="yellow"/>
          <w:u w:val="single"/>
        </w:rPr>
        <w:t>Step :</w:t>
      </w:r>
      <w:proofErr w:type="gramEnd"/>
    </w:p>
    <w:p w14:paraId="40036084" w14:textId="5E27408F" w:rsidR="00A0239B" w:rsidRDefault="00A0239B" w:rsidP="00816ACF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Events</w:t>
      </w:r>
      <w:r w:rsidR="0065620B">
        <w:rPr>
          <w:b/>
          <w:bCs/>
          <w:sz w:val="32"/>
          <w:szCs w:val="32"/>
          <w:u w:val="single"/>
        </w:rPr>
        <w:t>-&gt;</w:t>
      </w:r>
      <w:r w:rsidR="00C0494F">
        <w:rPr>
          <w:b/>
          <w:bCs/>
          <w:sz w:val="32"/>
          <w:szCs w:val="32"/>
          <w:u w:val="single"/>
        </w:rPr>
        <w:t xml:space="preserve">Create </w:t>
      </w:r>
      <w:r w:rsidR="0065620B">
        <w:rPr>
          <w:b/>
          <w:bCs/>
          <w:sz w:val="32"/>
          <w:szCs w:val="32"/>
          <w:u w:val="single"/>
        </w:rPr>
        <w:t>Event Subcription</w:t>
      </w:r>
    </w:p>
    <w:p w14:paraId="3930A8E5" w14:textId="4DDB6767" w:rsidR="004D3D47" w:rsidRDefault="004D3D47" w:rsidP="00816ACF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51AB7DA" wp14:editId="2C293AEA">
            <wp:extent cx="5731510" cy="3223895"/>
            <wp:effectExtent l="0" t="0" r="2540" b="0"/>
            <wp:docPr id="160549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900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0AAE" w14:textId="4B06AC1D" w:rsidR="004D3D47" w:rsidRDefault="004D3D47" w:rsidP="00816ACF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Create Event Subcri</w:t>
      </w:r>
      <w:r w:rsidR="00F55580">
        <w:rPr>
          <w:b/>
          <w:bCs/>
          <w:sz w:val="32"/>
          <w:szCs w:val="32"/>
          <w:u w:val="single"/>
        </w:rPr>
        <w:t>ption</w:t>
      </w:r>
    </w:p>
    <w:p w14:paraId="0BF313F3" w14:textId="5E42B92F" w:rsidR="006E1F62" w:rsidRDefault="006E1F62" w:rsidP="00816ACF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0C71B90" wp14:editId="71344D35">
            <wp:extent cx="5731510" cy="3223895"/>
            <wp:effectExtent l="0" t="0" r="2540" b="0"/>
            <wp:docPr id="31332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269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9D57" w14:textId="77E649CA" w:rsidR="0091457D" w:rsidRDefault="0091457D" w:rsidP="00816ACF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Select filter to </w:t>
      </w:r>
      <w:r w:rsidR="0030004F">
        <w:rPr>
          <w:b/>
          <w:bCs/>
          <w:sz w:val="32"/>
          <w:szCs w:val="32"/>
          <w:u w:val="single"/>
        </w:rPr>
        <w:t>Event Types-&gt;Blob Created</w:t>
      </w:r>
    </w:p>
    <w:p w14:paraId="6FF7CC44" w14:textId="16AC9C80" w:rsidR="00200FF8" w:rsidRDefault="00200FF8" w:rsidP="00816ACF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6FC8B33" wp14:editId="1A9CB8F0">
            <wp:extent cx="5731510" cy="3223895"/>
            <wp:effectExtent l="0" t="0" r="2540" b="0"/>
            <wp:docPr id="754408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08305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F5C7" w14:textId="496EA637" w:rsidR="00F14F47" w:rsidRDefault="00F14F47" w:rsidP="00816ACF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Select -&gt;Endpoint type-&gt;Storage Queue</w:t>
      </w:r>
    </w:p>
    <w:p w14:paraId="4F422766" w14:textId="44333840" w:rsidR="002E58CD" w:rsidRDefault="002E58CD" w:rsidP="00816ACF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C01CCAF" wp14:editId="3C0134ED">
            <wp:extent cx="5731510" cy="3223895"/>
            <wp:effectExtent l="0" t="0" r="2540" b="0"/>
            <wp:docPr id="1839154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54504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3B5A" w14:textId="451B15E6" w:rsidR="002E58CD" w:rsidRDefault="00D06796" w:rsidP="00816ACF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Then </w:t>
      </w:r>
      <w:r w:rsidR="00E85757">
        <w:rPr>
          <w:b/>
          <w:bCs/>
          <w:sz w:val="32"/>
          <w:szCs w:val="32"/>
          <w:u w:val="single"/>
        </w:rPr>
        <w:t xml:space="preserve">click on </w:t>
      </w:r>
      <w:r>
        <w:rPr>
          <w:b/>
          <w:bCs/>
          <w:sz w:val="32"/>
          <w:szCs w:val="32"/>
          <w:u w:val="single"/>
        </w:rPr>
        <w:t>configure an endpoint</w:t>
      </w:r>
      <w:r w:rsidR="007A13E6">
        <w:rPr>
          <w:b/>
          <w:bCs/>
          <w:sz w:val="32"/>
          <w:szCs w:val="32"/>
          <w:u w:val="single"/>
        </w:rPr>
        <w:t xml:space="preserve"> then click on select</w:t>
      </w:r>
      <w:r w:rsidR="004522CD">
        <w:rPr>
          <w:b/>
          <w:bCs/>
          <w:sz w:val="32"/>
          <w:szCs w:val="32"/>
          <w:u w:val="single"/>
        </w:rPr>
        <w:t>-&gt;create</w:t>
      </w:r>
    </w:p>
    <w:p w14:paraId="59A6C078" w14:textId="067CA98E" w:rsidR="00E85757" w:rsidRDefault="00E85757" w:rsidP="00816ACF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78151AD" wp14:editId="2CC804A1">
            <wp:extent cx="5731510" cy="3223895"/>
            <wp:effectExtent l="0" t="0" r="2540" b="0"/>
            <wp:docPr id="852115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15553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1050" w14:textId="67279AD0" w:rsidR="004522CD" w:rsidRDefault="004522CD" w:rsidP="00816ACF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Its giving error</w:t>
      </w:r>
    </w:p>
    <w:p w14:paraId="00E52D22" w14:textId="6BA07865" w:rsidR="00A9173E" w:rsidRDefault="00A9173E" w:rsidP="00816ACF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6379F53" wp14:editId="23F8AD3A">
            <wp:extent cx="5731510" cy="3223895"/>
            <wp:effectExtent l="0" t="0" r="2540" b="0"/>
            <wp:docPr id="694026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26859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F176" w14:textId="2D2C67C0" w:rsidR="008272DB" w:rsidRDefault="00E21781" w:rsidP="00816ACF">
      <w:pPr>
        <w:rPr>
          <w:b/>
          <w:bCs/>
          <w:sz w:val="32"/>
          <w:szCs w:val="32"/>
          <w:u w:val="single"/>
        </w:rPr>
      </w:pPr>
      <w:proofErr w:type="gramStart"/>
      <w:r>
        <w:rPr>
          <w:b/>
          <w:bCs/>
          <w:sz w:val="32"/>
          <w:szCs w:val="32"/>
          <w:u w:val="single"/>
        </w:rPr>
        <w:t>So</w:t>
      </w:r>
      <w:proofErr w:type="gramEnd"/>
      <w:r>
        <w:rPr>
          <w:b/>
          <w:bCs/>
          <w:sz w:val="32"/>
          <w:szCs w:val="32"/>
          <w:u w:val="single"/>
        </w:rPr>
        <w:t xml:space="preserve"> need to do subscription first</w:t>
      </w:r>
    </w:p>
    <w:p w14:paraId="3C741AAE" w14:textId="3E7280F4" w:rsidR="00E21781" w:rsidRDefault="00E21781" w:rsidP="00816ACF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Home-&gt;Search-&gt;</w:t>
      </w:r>
      <w:r w:rsidRPr="00E21781">
        <w:rPr>
          <w:b/>
          <w:bCs/>
          <w:sz w:val="32"/>
          <w:szCs w:val="32"/>
          <w:u w:val="single"/>
        </w:rPr>
        <w:t xml:space="preserve"> </w:t>
      </w:r>
      <w:r>
        <w:rPr>
          <w:b/>
          <w:bCs/>
          <w:sz w:val="32"/>
          <w:szCs w:val="32"/>
          <w:u w:val="single"/>
        </w:rPr>
        <w:t>subscriptions</w:t>
      </w:r>
    </w:p>
    <w:p w14:paraId="092C8470" w14:textId="364A88B4" w:rsidR="00C2276C" w:rsidRDefault="00C2276C" w:rsidP="00816ACF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46B4292" wp14:editId="43C18CE3">
            <wp:extent cx="5731510" cy="3223895"/>
            <wp:effectExtent l="0" t="0" r="2540" b="0"/>
            <wp:docPr id="482386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86797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799F" w14:textId="52D2A8A8" w:rsidR="00C2276C" w:rsidRDefault="00C2276C" w:rsidP="00816ACF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Click on our </w:t>
      </w:r>
      <w:r w:rsidR="006065D9">
        <w:rPr>
          <w:b/>
          <w:bCs/>
          <w:sz w:val="32"/>
          <w:szCs w:val="32"/>
          <w:u w:val="single"/>
        </w:rPr>
        <w:t>subscription name</w:t>
      </w:r>
      <w:r w:rsidR="00CA36C6">
        <w:rPr>
          <w:b/>
          <w:bCs/>
          <w:sz w:val="32"/>
          <w:szCs w:val="32"/>
          <w:u w:val="single"/>
        </w:rPr>
        <w:t>-&gt;</w:t>
      </w:r>
      <w:r w:rsidR="00ED7EA6">
        <w:rPr>
          <w:b/>
          <w:bCs/>
          <w:sz w:val="32"/>
          <w:szCs w:val="32"/>
          <w:u w:val="single"/>
        </w:rPr>
        <w:t>Click on resource providers-&gt;</w:t>
      </w:r>
      <w:r w:rsidR="007449E2">
        <w:rPr>
          <w:b/>
          <w:bCs/>
          <w:sz w:val="32"/>
          <w:szCs w:val="32"/>
          <w:u w:val="single"/>
        </w:rPr>
        <w:t>search-&gt;</w:t>
      </w:r>
      <w:r w:rsidR="00AD5C95">
        <w:rPr>
          <w:b/>
          <w:bCs/>
          <w:sz w:val="32"/>
          <w:szCs w:val="32"/>
          <w:u w:val="single"/>
        </w:rPr>
        <w:t>eventgrid</w:t>
      </w:r>
      <w:r w:rsidR="00ED6FA3">
        <w:rPr>
          <w:b/>
          <w:bCs/>
          <w:sz w:val="32"/>
          <w:szCs w:val="32"/>
          <w:u w:val="single"/>
        </w:rPr>
        <w:t>-&gt;select-&gt;register</w:t>
      </w:r>
    </w:p>
    <w:p w14:paraId="21488A7B" w14:textId="499E51FF" w:rsidR="008F5A94" w:rsidRDefault="008F5A94" w:rsidP="00816ACF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9BC6EB7" wp14:editId="725D6CD6">
            <wp:extent cx="5731510" cy="3223895"/>
            <wp:effectExtent l="0" t="0" r="2540" b="0"/>
            <wp:docPr id="19183849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8498" name="Picture 1" descr="A computer screen 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CE22" w14:textId="1748115B" w:rsidR="00AD5C95" w:rsidRDefault="00AD5C95" w:rsidP="00816ACF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2CE9358" wp14:editId="0AF2AC1E">
            <wp:extent cx="5731510" cy="3223895"/>
            <wp:effectExtent l="0" t="0" r="2540" b="0"/>
            <wp:docPr id="918108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08211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DB7B" w14:textId="05AB4694" w:rsidR="00ED6FA3" w:rsidRDefault="00131CE7" w:rsidP="00816ACF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After now try to click on create</w:t>
      </w:r>
      <w:r w:rsidR="00971E86">
        <w:rPr>
          <w:b/>
          <w:bCs/>
          <w:sz w:val="32"/>
          <w:szCs w:val="32"/>
          <w:u w:val="single"/>
        </w:rPr>
        <w:t xml:space="preserve"> Event Subcription</w:t>
      </w:r>
    </w:p>
    <w:p w14:paraId="7BA32124" w14:textId="75BC33F2" w:rsidR="00E657F0" w:rsidRDefault="00E657F0" w:rsidP="00816ACF">
      <w:pPr>
        <w:rPr>
          <w:b/>
          <w:bCs/>
          <w:sz w:val="32"/>
          <w:szCs w:val="32"/>
          <w:u w:val="single"/>
        </w:rPr>
      </w:pPr>
      <w:proofErr w:type="gramStart"/>
      <w:r>
        <w:rPr>
          <w:b/>
          <w:bCs/>
          <w:sz w:val="32"/>
          <w:szCs w:val="32"/>
          <w:u w:val="single"/>
        </w:rPr>
        <w:t>Step :Notification</w:t>
      </w:r>
      <w:proofErr w:type="gramEnd"/>
      <w:r>
        <w:rPr>
          <w:b/>
          <w:bCs/>
          <w:sz w:val="32"/>
          <w:szCs w:val="32"/>
          <w:u w:val="single"/>
        </w:rPr>
        <w:t xml:space="preserve"> Integration</w:t>
      </w:r>
    </w:p>
    <w:p w14:paraId="57B9DA6A" w14:textId="1BA66E01" w:rsidR="001B0998" w:rsidRDefault="001B0998" w:rsidP="00816ACF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First in Azure </w:t>
      </w:r>
      <w:r w:rsidR="00C767CA">
        <w:rPr>
          <w:b/>
          <w:bCs/>
          <w:sz w:val="32"/>
          <w:szCs w:val="32"/>
          <w:u w:val="single"/>
        </w:rPr>
        <w:t xml:space="preserve">goto data storage-&gt;queues-&gt;then copy the </w:t>
      </w:r>
      <w:proofErr w:type="gramStart"/>
      <w:r w:rsidR="00C767CA">
        <w:rPr>
          <w:b/>
          <w:bCs/>
          <w:sz w:val="32"/>
          <w:szCs w:val="32"/>
          <w:u w:val="single"/>
        </w:rPr>
        <w:t>url</w:t>
      </w:r>
      <w:r w:rsidR="000F13BC">
        <w:rPr>
          <w:b/>
          <w:bCs/>
          <w:sz w:val="32"/>
          <w:szCs w:val="32"/>
          <w:u w:val="single"/>
        </w:rPr>
        <w:t>(</w:t>
      </w:r>
      <w:proofErr w:type="gramEnd"/>
      <w:r w:rsidR="000F13BC" w:rsidRPr="000F13BC">
        <w:rPr>
          <w:b/>
          <w:bCs/>
          <w:sz w:val="32"/>
          <w:szCs w:val="32"/>
          <w:u w:val="single"/>
        </w:rPr>
        <w:t>AZURE_STORAGE_QUEUE_PRIMARY_URI</w:t>
      </w:r>
      <w:r w:rsidR="000F13BC">
        <w:rPr>
          <w:b/>
          <w:bCs/>
          <w:sz w:val="32"/>
          <w:szCs w:val="32"/>
          <w:u w:val="single"/>
        </w:rPr>
        <w:t>)</w:t>
      </w:r>
    </w:p>
    <w:p w14:paraId="38826A69" w14:textId="77777777" w:rsidR="00AF3097" w:rsidRDefault="00AF3097" w:rsidP="00816ACF">
      <w:pPr>
        <w:rPr>
          <w:b/>
          <w:bCs/>
          <w:sz w:val="32"/>
          <w:szCs w:val="32"/>
          <w:u w:val="single"/>
        </w:rPr>
      </w:pPr>
    </w:p>
    <w:p w14:paraId="222810D2" w14:textId="28BD5C7A" w:rsidR="00900186" w:rsidRDefault="00900186" w:rsidP="00816ACF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3916DDF" wp14:editId="2C1D2AB6">
            <wp:extent cx="5731510" cy="3223895"/>
            <wp:effectExtent l="0" t="0" r="2540" b="0"/>
            <wp:docPr id="179711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1064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C58B" w14:textId="77777777" w:rsidR="00627D32" w:rsidRPr="00627D32" w:rsidRDefault="00627D32" w:rsidP="00627D32">
      <w:pPr>
        <w:rPr>
          <w:b/>
          <w:bCs/>
          <w:sz w:val="32"/>
          <w:szCs w:val="32"/>
          <w:u w:val="single"/>
        </w:rPr>
      </w:pPr>
    </w:p>
    <w:p w14:paraId="15D234D9" w14:textId="77777777" w:rsidR="00627D32" w:rsidRPr="00627D32" w:rsidRDefault="00627D32" w:rsidP="00627D32">
      <w:pPr>
        <w:rPr>
          <w:b/>
          <w:bCs/>
          <w:sz w:val="32"/>
          <w:szCs w:val="32"/>
          <w:u w:val="single"/>
        </w:rPr>
      </w:pPr>
      <w:r w:rsidRPr="00627D32">
        <w:rPr>
          <w:b/>
          <w:bCs/>
          <w:sz w:val="32"/>
          <w:szCs w:val="32"/>
          <w:u w:val="single"/>
        </w:rPr>
        <w:t>CREATE OR REPLACE NOTIFICATION INTEGRATION snowpipe_event</w:t>
      </w:r>
    </w:p>
    <w:p w14:paraId="3C422A05" w14:textId="77777777" w:rsidR="00627D32" w:rsidRPr="00627D32" w:rsidRDefault="00627D32" w:rsidP="00627D32">
      <w:pPr>
        <w:rPr>
          <w:b/>
          <w:bCs/>
          <w:sz w:val="32"/>
          <w:szCs w:val="32"/>
          <w:u w:val="single"/>
        </w:rPr>
      </w:pPr>
      <w:r w:rsidRPr="00627D32">
        <w:rPr>
          <w:b/>
          <w:bCs/>
          <w:sz w:val="32"/>
          <w:szCs w:val="32"/>
          <w:u w:val="single"/>
        </w:rPr>
        <w:t xml:space="preserve">  ENABLED = true</w:t>
      </w:r>
    </w:p>
    <w:p w14:paraId="5152DCB4" w14:textId="77777777" w:rsidR="00627D32" w:rsidRPr="00627D32" w:rsidRDefault="00627D32" w:rsidP="00627D32">
      <w:pPr>
        <w:rPr>
          <w:b/>
          <w:bCs/>
          <w:sz w:val="32"/>
          <w:szCs w:val="32"/>
          <w:u w:val="single"/>
        </w:rPr>
      </w:pPr>
      <w:r w:rsidRPr="00627D32">
        <w:rPr>
          <w:b/>
          <w:bCs/>
          <w:sz w:val="32"/>
          <w:szCs w:val="32"/>
          <w:u w:val="single"/>
        </w:rPr>
        <w:t xml:space="preserve">  TYPE = QUEUE</w:t>
      </w:r>
    </w:p>
    <w:p w14:paraId="72E9CBE4" w14:textId="77777777" w:rsidR="00627D32" w:rsidRPr="00627D32" w:rsidRDefault="00627D32" w:rsidP="00627D32">
      <w:pPr>
        <w:rPr>
          <w:b/>
          <w:bCs/>
          <w:sz w:val="32"/>
          <w:szCs w:val="32"/>
          <w:u w:val="single"/>
        </w:rPr>
      </w:pPr>
      <w:r w:rsidRPr="00627D32">
        <w:rPr>
          <w:b/>
          <w:bCs/>
          <w:sz w:val="32"/>
          <w:szCs w:val="32"/>
          <w:u w:val="single"/>
        </w:rPr>
        <w:t xml:space="preserve">  NOTIFICATION_PROVIDER = AZURE_STORAGE_QUEUE</w:t>
      </w:r>
    </w:p>
    <w:p w14:paraId="0E3FD641" w14:textId="77777777" w:rsidR="00627D32" w:rsidRPr="00627D32" w:rsidRDefault="00627D32" w:rsidP="00627D32">
      <w:pPr>
        <w:rPr>
          <w:b/>
          <w:bCs/>
          <w:sz w:val="32"/>
          <w:szCs w:val="32"/>
          <w:u w:val="single"/>
        </w:rPr>
      </w:pPr>
      <w:r w:rsidRPr="00627D32">
        <w:rPr>
          <w:b/>
          <w:bCs/>
          <w:sz w:val="32"/>
          <w:szCs w:val="32"/>
          <w:u w:val="single"/>
        </w:rPr>
        <w:t xml:space="preserve">  AZURE_STORAGE_QUEUE_PRIMARY_URI = 'https://snowpipestorageaccount7.queue.core.windows.net/snowpipequeue'</w:t>
      </w:r>
    </w:p>
    <w:p w14:paraId="420B28CC" w14:textId="77777777" w:rsidR="00627D32" w:rsidRPr="00627D32" w:rsidRDefault="00627D32" w:rsidP="00627D32">
      <w:pPr>
        <w:rPr>
          <w:b/>
          <w:bCs/>
          <w:sz w:val="32"/>
          <w:szCs w:val="32"/>
          <w:u w:val="single"/>
        </w:rPr>
      </w:pPr>
      <w:r w:rsidRPr="00627D32">
        <w:rPr>
          <w:b/>
          <w:bCs/>
          <w:sz w:val="32"/>
          <w:szCs w:val="32"/>
          <w:u w:val="single"/>
        </w:rPr>
        <w:t xml:space="preserve">  AZURE_TENANT_ID = 'ff355289-721e-4dd7-a663-afec62ab9d54';</w:t>
      </w:r>
    </w:p>
    <w:p w14:paraId="4128E1E4" w14:textId="77777777" w:rsidR="00627D32" w:rsidRPr="00627D32" w:rsidRDefault="00627D32" w:rsidP="00627D32">
      <w:pPr>
        <w:rPr>
          <w:b/>
          <w:bCs/>
          <w:sz w:val="32"/>
          <w:szCs w:val="32"/>
          <w:u w:val="single"/>
        </w:rPr>
      </w:pPr>
      <w:r w:rsidRPr="00627D32">
        <w:rPr>
          <w:b/>
          <w:bCs/>
          <w:sz w:val="32"/>
          <w:szCs w:val="32"/>
          <w:u w:val="single"/>
        </w:rPr>
        <w:t xml:space="preserve">  </w:t>
      </w:r>
    </w:p>
    <w:p w14:paraId="586EC21E" w14:textId="77777777" w:rsidR="00627D32" w:rsidRPr="00627D32" w:rsidRDefault="00627D32" w:rsidP="00627D32">
      <w:pPr>
        <w:rPr>
          <w:b/>
          <w:bCs/>
          <w:sz w:val="32"/>
          <w:szCs w:val="32"/>
          <w:u w:val="single"/>
        </w:rPr>
      </w:pPr>
      <w:r w:rsidRPr="00627D32">
        <w:rPr>
          <w:b/>
          <w:bCs/>
          <w:sz w:val="32"/>
          <w:szCs w:val="32"/>
          <w:u w:val="single"/>
        </w:rPr>
        <w:t xml:space="preserve">  </w:t>
      </w:r>
    </w:p>
    <w:p w14:paraId="2C19CE05" w14:textId="77777777" w:rsidR="00627D32" w:rsidRPr="00627D32" w:rsidRDefault="00627D32" w:rsidP="00627D32">
      <w:pPr>
        <w:rPr>
          <w:b/>
          <w:bCs/>
          <w:sz w:val="32"/>
          <w:szCs w:val="32"/>
          <w:u w:val="single"/>
        </w:rPr>
      </w:pPr>
      <w:r w:rsidRPr="00627D32">
        <w:rPr>
          <w:b/>
          <w:bCs/>
          <w:sz w:val="32"/>
          <w:szCs w:val="32"/>
          <w:u w:val="single"/>
        </w:rPr>
        <w:t xml:space="preserve">  -- Register Integration</w:t>
      </w:r>
    </w:p>
    <w:p w14:paraId="7501567A" w14:textId="77777777" w:rsidR="00627D32" w:rsidRPr="00627D32" w:rsidRDefault="00627D32" w:rsidP="00627D32">
      <w:pPr>
        <w:rPr>
          <w:b/>
          <w:bCs/>
          <w:sz w:val="32"/>
          <w:szCs w:val="32"/>
          <w:u w:val="single"/>
        </w:rPr>
      </w:pPr>
      <w:r w:rsidRPr="00627D32">
        <w:rPr>
          <w:b/>
          <w:bCs/>
          <w:sz w:val="32"/>
          <w:szCs w:val="32"/>
          <w:u w:val="single"/>
        </w:rPr>
        <w:t xml:space="preserve">  </w:t>
      </w:r>
    </w:p>
    <w:p w14:paraId="4F5F7D28" w14:textId="77777777" w:rsidR="00627D32" w:rsidRPr="00627D32" w:rsidRDefault="00627D32" w:rsidP="00627D32">
      <w:pPr>
        <w:rPr>
          <w:b/>
          <w:bCs/>
          <w:sz w:val="32"/>
          <w:szCs w:val="32"/>
          <w:u w:val="single"/>
        </w:rPr>
      </w:pPr>
      <w:r w:rsidRPr="00627D32">
        <w:rPr>
          <w:b/>
          <w:bCs/>
          <w:sz w:val="32"/>
          <w:szCs w:val="32"/>
          <w:u w:val="single"/>
        </w:rPr>
        <w:lastRenderedPageBreak/>
        <w:t xml:space="preserve">  DESC notification integration snowpipe_event;</w:t>
      </w:r>
    </w:p>
    <w:p w14:paraId="6A13B60B" w14:textId="26059878" w:rsidR="00900186" w:rsidRDefault="00900186" w:rsidP="00816ACF">
      <w:pPr>
        <w:rPr>
          <w:b/>
          <w:bCs/>
          <w:sz w:val="32"/>
          <w:szCs w:val="32"/>
          <w:u w:val="single"/>
        </w:rPr>
      </w:pPr>
    </w:p>
    <w:p w14:paraId="72CD571A" w14:textId="307B40E5" w:rsidR="00244C85" w:rsidRDefault="002E6FDE" w:rsidP="002E6FD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Copy Azure_Consent_URL column data-&gt;</w:t>
      </w:r>
      <w:r w:rsidRPr="007B1102">
        <w:t xml:space="preserve"> </w:t>
      </w:r>
      <w:hyperlink r:id="rId68" w:history="1">
        <w:r w:rsidR="00244C85" w:rsidRPr="00A30E77">
          <w:rPr>
            <w:rStyle w:val="Hyperlink"/>
            <w:b/>
            <w:bCs/>
            <w:sz w:val="32"/>
            <w:szCs w:val="32"/>
          </w:rPr>
          <w:t>https://login.microsoftonline.com/ff355289-721e-4dd7-a663-afec62ab9d54/oauth2/authorize?client_id=00802c61-0800-4f86-b881-7af445c8ba83&amp;response_type=code</w:t>
        </w:r>
      </w:hyperlink>
    </w:p>
    <w:p w14:paraId="69031C3E" w14:textId="0B951EDA" w:rsidR="002E6FDE" w:rsidRDefault="002E6FDE" w:rsidP="002E6FD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Open above link and give grant permission</w:t>
      </w:r>
    </w:p>
    <w:p w14:paraId="61DD10B7" w14:textId="5DDF02C2" w:rsidR="00044138" w:rsidRDefault="00044138" w:rsidP="002E6FDE">
      <w:pPr>
        <w:rPr>
          <w:b/>
          <w:bCs/>
          <w:sz w:val="32"/>
          <w:szCs w:val="32"/>
          <w:u w:val="single"/>
        </w:rPr>
      </w:pPr>
      <w:r w:rsidRPr="00044138">
        <w:rPr>
          <w:b/>
          <w:bCs/>
          <w:sz w:val="32"/>
          <w:szCs w:val="32"/>
          <w:highlight w:val="yellow"/>
          <w:u w:val="single"/>
        </w:rPr>
        <w:t>Step</w:t>
      </w:r>
    </w:p>
    <w:p w14:paraId="5F98E9C7" w14:textId="4ACEFB79" w:rsidR="00E100EA" w:rsidRDefault="003C314D" w:rsidP="00816ACF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After again login into Azure Account and c</w:t>
      </w:r>
      <w:r w:rsidR="00044138">
        <w:rPr>
          <w:b/>
          <w:bCs/>
          <w:sz w:val="32"/>
          <w:szCs w:val="32"/>
          <w:u w:val="single"/>
        </w:rPr>
        <w:t>reate new role</w:t>
      </w:r>
      <w:r w:rsidR="00E11540">
        <w:rPr>
          <w:b/>
          <w:bCs/>
          <w:sz w:val="32"/>
          <w:szCs w:val="32"/>
          <w:u w:val="single"/>
        </w:rPr>
        <w:t>.</w:t>
      </w:r>
    </w:p>
    <w:p w14:paraId="4121B765" w14:textId="3B543C9F" w:rsidR="009B3EA1" w:rsidRDefault="00E11540" w:rsidP="00E1154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Storage Accounts-&gt;Click on newly created storage account name-&gt;Access Control-&gt;Add-&gt;add role assignment-&gt;search-&gt;storage blob data reader-&gt;next-&gt;select members-&gt;search with </w:t>
      </w:r>
      <w:r w:rsidRPr="00270167">
        <w:rPr>
          <w:b/>
          <w:bCs/>
          <w:sz w:val="32"/>
          <w:szCs w:val="32"/>
          <w:u w:val="single"/>
        </w:rPr>
        <w:t>AZURE_MULTI_TENANT_APP_</w:t>
      </w:r>
      <w:proofErr w:type="gramStart"/>
      <w:r w:rsidRPr="00270167">
        <w:rPr>
          <w:b/>
          <w:bCs/>
          <w:sz w:val="32"/>
          <w:szCs w:val="32"/>
          <w:u w:val="single"/>
        </w:rPr>
        <w:t>NAME</w:t>
      </w:r>
      <w:r>
        <w:rPr>
          <w:b/>
          <w:bCs/>
          <w:sz w:val="32"/>
          <w:szCs w:val="32"/>
          <w:u w:val="single"/>
        </w:rPr>
        <w:t>(</w:t>
      </w:r>
      <w:proofErr w:type="gramEnd"/>
      <w:r>
        <w:rPr>
          <w:b/>
          <w:bCs/>
          <w:sz w:val="32"/>
          <w:szCs w:val="32"/>
          <w:u w:val="single"/>
        </w:rPr>
        <w:t>its available in snowflake (</w:t>
      </w:r>
      <w:r w:rsidR="00E1199E" w:rsidRPr="00E1199E">
        <w:rPr>
          <w:b/>
          <w:bCs/>
          <w:sz w:val="32"/>
          <w:szCs w:val="32"/>
          <w:u w:val="single"/>
        </w:rPr>
        <w:t>DESC notification integration snowpipe_event</w:t>
      </w:r>
      <w:r w:rsidRPr="00773F79">
        <w:rPr>
          <w:b/>
          <w:bCs/>
          <w:sz w:val="32"/>
          <w:szCs w:val="32"/>
          <w:u w:val="single"/>
        </w:rPr>
        <w:t>;</w:t>
      </w:r>
      <w:r>
        <w:rPr>
          <w:b/>
          <w:bCs/>
          <w:sz w:val="32"/>
          <w:szCs w:val="32"/>
          <w:u w:val="single"/>
        </w:rPr>
        <w:t>))-&gt;select -&gt;Review and assign</w:t>
      </w:r>
    </w:p>
    <w:p w14:paraId="78F5EADC" w14:textId="1866F716" w:rsidR="009B3EA1" w:rsidRDefault="009B3EA1" w:rsidP="00E11540">
      <w:pPr>
        <w:rPr>
          <w:b/>
          <w:bCs/>
          <w:sz w:val="32"/>
          <w:szCs w:val="32"/>
          <w:u w:val="single"/>
        </w:rPr>
      </w:pPr>
      <w:r w:rsidRPr="009B3EA1">
        <w:rPr>
          <w:b/>
          <w:bCs/>
          <w:sz w:val="32"/>
          <w:szCs w:val="32"/>
          <w:highlight w:val="yellow"/>
          <w:u w:val="single"/>
        </w:rPr>
        <w:t>Create Pipe and Load Data</w:t>
      </w:r>
    </w:p>
    <w:p w14:paraId="0C2C6533" w14:textId="67D1B2EF" w:rsidR="001B63CC" w:rsidRPr="001B63CC" w:rsidRDefault="00651F3A" w:rsidP="001B63CC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Storage Accounts-&gt;Click on newly created storage account name-&gt;</w:t>
      </w:r>
      <w:r w:rsidR="00472ECA">
        <w:rPr>
          <w:b/>
          <w:bCs/>
          <w:sz w:val="32"/>
          <w:szCs w:val="32"/>
          <w:u w:val="single"/>
        </w:rPr>
        <w:t>Data Storage-&gt;container</w:t>
      </w:r>
      <w:r w:rsidR="00EB38BE">
        <w:rPr>
          <w:b/>
          <w:bCs/>
          <w:sz w:val="32"/>
          <w:szCs w:val="32"/>
          <w:u w:val="single"/>
        </w:rPr>
        <w:t>s</w:t>
      </w:r>
      <w:r w:rsidR="00472ECA">
        <w:rPr>
          <w:b/>
          <w:bCs/>
          <w:sz w:val="32"/>
          <w:szCs w:val="32"/>
          <w:u w:val="single"/>
        </w:rPr>
        <w:t>-&gt;</w:t>
      </w:r>
      <w:r w:rsidR="00EB38BE">
        <w:rPr>
          <w:b/>
          <w:bCs/>
          <w:sz w:val="32"/>
          <w:szCs w:val="32"/>
          <w:u w:val="single"/>
        </w:rPr>
        <w:t>click on newly created container-&gt;</w:t>
      </w:r>
      <w:r w:rsidR="00EF46FE">
        <w:rPr>
          <w:b/>
          <w:bCs/>
          <w:sz w:val="32"/>
          <w:szCs w:val="32"/>
          <w:u w:val="single"/>
        </w:rPr>
        <w:t>upload</w:t>
      </w:r>
      <w:r w:rsidR="001B63CC" w:rsidRPr="001B63CC">
        <w:t xml:space="preserve"> </w:t>
      </w:r>
      <w:r w:rsidR="001B63CC" w:rsidRPr="001B63CC">
        <w:rPr>
          <w:b/>
          <w:bCs/>
          <w:sz w:val="32"/>
          <w:szCs w:val="32"/>
          <w:u w:val="single"/>
        </w:rPr>
        <w:t>--query file</w:t>
      </w:r>
    </w:p>
    <w:p w14:paraId="1E3300B0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SELECT </w:t>
      </w:r>
    </w:p>
    <w:p w14:paraId="25AE2B64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>$1,</w:t>
      </w:r>
    </w:p>
    <w:p w14:paraId="25C371CC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>$2,</w:t>
      </w:r>
    </w:p>
    <w:p w14:paraId="55F16A1D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>$3,</w:t>
      </w:r>
    </w:p>
    <w:p w14:paraId="2980AD8F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>$4,</w:t>
      </w:r>
    </w:p>
    <w:p w14:paraId="488F0451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>$5,</w:t>
      </w:r>
    </w:p>
    <w:p w14:paraId="31A56833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lastRenderedPageBreak/>
        <w:t>$6,</w:t>
      </w:r>
    </w:p>
    <w:p w14:paraId="319B3F06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>$7,</w:t>
      </w:r>
    </w:p>
    <w:p w14:paraId="2BCDA27F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>$8,</w:t>
      </w:r>
    </w:p>
    <w:p w14:paraId="0ADFA966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>$9,</w:t>
      </w:r>
    </w:p>
    <w:p w14:paraId="41725791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>$10,</w:t>
      </w:r>
    </w:p>
    <w:p w14:paraId="5A962147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>$11,</w:t>
      </w:r>
    </w:p>
    <w:p w14:paraId="4C878532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>$12,</w:t>
      </w:r>
    </w:p>
    <w:p w14:paraId="060DB84B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>$13,</w:t>
      </w:r>
    </w:p>
    <w:p w14:paraId="5763C2A7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>$14,</w:t>
      </w:r>
    </w:p>
    <w:p w14:paraId="292F5D5B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>$15,</w:t>
      </w:r>
    </w:p>
    <w:p w14:paraId="191D39FD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>$16,</w:t>
      </w:r>
    </w:p>
    <w:p w14:paraId="11464ECB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>$17,</w:t>
      </w:r>
    </w:p>
    <w:p w14:paraId="514977D8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>$18,</w:t>
      </w:r>
    </w:p>
    <w:p w14:paraId="0A8778DB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>$19,</w:t>
      </w:r>
    </w:p>
    <w:p w14:paraId="0A3425CE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>$20</w:t>
      </w:r>
    </w:p>
    <w:p w14:paraId="0D9B04D0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>FROM @</w:t>
      </w:r>
      <w:proofErr w:type="gramStart"/>
      <w:r w:rsidRPr="001B63CC">
        <w:rPr>
          <w:b/>
          <w:bCs/>
          <w:sz w:val="32"/>
          <w:szCs w:val="32"/>
          <w:u w:val="single"/>
        </w:rPr>
        <w:t>snowpipe.public</w:t>
      </w:r>
      <w:proofErr w:type="gramEnd"/>
      <w:r w:rsidRPr="001B63CC">
        <w:rPr>
          <w:b/>
          <w:bCs/>
          <w:sz w:val="32"/>
          <w:szCs w:val="32"/>
          <w:u w:val="single"/>
        </w:rPr>
        <w:t>.stage_azure;</w:t>
      </w:r>
    </w:p>
    <w:p w14:paraId="0F146327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</w:p>
    <w:p w14:paraId="1C2C7C81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</w:p>
    <w:p w14:paraId="71B11037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>-- create destination table</w:t>
      </w:r>
    </w:p>
    <w:p w14:paraId="30C80664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create or replace table </w:t>
      </w:r>
      <w:proofErr w:type="gramStart"/>
      <w:r w:rsidRPr="001B63CC">
        <w:rPr>
          <w:b/>
          <w:bCs/>
          <w:sz w:val="32"/>
          <w:szCs w:val="32"/>
          <w:u w:val="single"/>
        </w:rPr>
        <w:t>snowpipe.public</w:t>
      </w:r>
      <w:proofErr w:type="gramEnd"/>
      <w:r w:rsidRPr="001B63CC">
        <w:rPr>
          <w:b/>
          <w:bCs/>
          <w:sz w:val="32"/>
          <w:szCs w:val="32"/>
          <w:u w:val="single"/>
        </w:rPr>
        <w:t>.happiness (</w:t>
      </w:r>
    </w:p>
    <w:p w14:paraId="04AA0046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   country_name varchar,</w:t>
      </w:r>
    </w:p>
    <w:p w14:paraId="08D93E06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   regional_indicator varchar,</w:t>
      </w:r>
    </w:p>
    <w:p w14:paraId="112D0F53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   ladder_score </w:t>
      </w:r>
      <w:proofErr w:type="gramStart"/>
      <w:r w:rsidRPr="001B63CC">
        <w:rPr>
          <w:b/>
          <w:bCs/>
          <w:sz w:val="32"/>
          <w:szCs w:val="32"/>
          <w:u w:val="single"/>
        </w:rPr>
        <w:t>number(</w:t>
      </w:r>
      <w:proofErr w:type="gramEnd"/>
      <w:r w:rsidRPr="001B63CC">
        <w:rPr>
          <w:b/>
          <w:bCs/>
          <w:sz w:val="32"/>
          <w:szCs w:val="32"/>
          <w:u w:val="single"/>
        </w:rPr>
        <w:t>4,3),</w:t>
      </w:r>
    </w:p>
    <w:p w14:paraId="08B19DE6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lastRenderedPageBreak/>
        <w:t xml:space="preserve">    standard_error </w:t>
      </w:r>
      <w:proofErr w:type="gramStart"/>
      <w:r w:rsidRPr="001B63CC">
        <w:rPr>
          <w:b/>
          <w:bCs/>
          <w:sz w:val="32"/>
          <w:szCs w:val="32"/>
          <w:u w:val="single"/>
        </w:rPr>
        <w:t>number(</w:t>
      </w:r>
      <w:proofErr w:type="gramEnd"/>
      <w:r w:rsidRPr="001B63CC">
        <w:rPr>
          <w:b/>
          <w:bCs/>
          <w:sz w:val="32"/>
          <w:szCs w:val="32"/>
          <w:u w:val="single"/>
        </w:rPr>
        <w:t>4,3),</w:t>
      </w:r>
    </w:p>
    <w:p w14:paraId="2103439E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   upperwhisker </w:t>
      </w:r>
      <w:proofErr w:type="gramStart"/>
      <w:r w:rsidRPr="001B63CC">
        <w:rPr>
          <w:b/>
          <w:bCs/>
          <w:sz w:val="32"/>
          <w:szCs w:val="32"/>
          <w:u w:val="single"/>
        </w:rPr>
        <w:t>number(</w:t>
      </w:r>
      <w:proofErr w:type="gramEnd"/>
      <w:r w:rsidRPr="001B63CC">
        <w:rPr>
          <w:b/>
          <w:bCs/>
          <w:sz w:val="32"/>
          <w:szCs w:val="32"/>
          <w:u w:val="single"/>
        </w:rPr>
        <w:t>4,3),</w:t>
      </w:r>
    </w:p>
    <w:p w14:paraId="1545CDAE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   lowerwhisker </w:t>
      </w:r>
      <w:proofErr w:type="gramStart"/>
      <w:r w:rsidRPr="001B63CC">
        <w:rPr>
          <w:b/>
          <w:bCs/>
          <w:sz w:val="32"/>
          <w:szCs w:val="32"/>
          <w:u w:val="single"/>
        </w:rPr>
        <w:t>number(</w:t>
      </w:r>
      <w:proofErr w:type="gramEnd"/>
      <w:r w:rsidRPr="001B63CC">
        <w:rPr>
          <w:b/>
          <w:bCs/>
          <w:sz w:val="32"/>
          <w:szCs w:val="32"/>
          <w:u w:val="single"/>
        </w:rPr>
        <w:t>4,3),</w:t>
      </w:r>
    </w:p>
    <w:p w14:paraId="31F0586A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   logged_gdp </w:t>
      </w:r>
      <w:proofErr w:type="gramStart"/>
      <w:r w:rsidRPr="001B63CC">
        <w:rPr>
          <w:b/>
          <w:bCs/>
          <w:sz w:val="32"/>
          <w:szCs w:val="32"/>
          <w:u w:val="single"/>
        </w:rPr>
        <w:t>number(</w:t>
      </w:r>
      <w:proofErr w:type="gramEnd"/>
      <w:r w:rsidRPr="001B63CC">
        <w:rPr>
          <w:b/>
          <w:bCs/>
          <w:sz w:val="32"/>
          <w:szCs w:val="32"/>
          <w:u w:val="single"/>
        </w:rPr>
        <w:t>5,3),</w:t>
      </w:r>
    </w:p>
    <w:p w14:paraId="6C7CA9EE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   social_support </w:t>
      </w:r>
      <w:proofErr w:type="gramStart"/>
      <w:r w:rsidRPr="001B63CC">
        <w:rPr>
          <w:b/>
          <w:bCs/>
          <w:sz w:val="32"/>
          <w:szCs w:val="32"/>
          <w:u w:val="single"/>
        </w:rPr>
        <w:t>number(</w:t>
      </w:r>
      <w:proofErr w:type="gramEnd"/>
      <w:r w:rsidRPr="001B63CC">
        <w:rPr>
          <w:b/>
          <w:bCs/>
          <w:sz w:val="32"/>
          <w:szCs w:val="32"/>
          <w:u w:val="single"/>
        </w:rPr>
        <w:t>4,3),</w:t>
      </w:r>
    </w:p>
    <w:p w14:paraId="058FFDFC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   healthy_life_expectancy </w:t>
      </w:r>
      <w:proofErr w:type="gramStart"/>
      <w:r w:rsidRPr="001B63CC">
        <w:rPr>
          <w:b/>
          <w:bCs/>
          <w:sz w:val="32"/>
          <w:szCs w:val="32"/>
          <w:u w:val="single"/>
        </w:rPr>
        <w:t>number(</w:t>
      </w:r>
      <w:proofErr w:type="gramEnd"/>
      <w:r w:rsidRPr="001B63CC">
        <w:rPr>
          <w:b/>
          <w:bCs/>
          <w:sz w:val="32"/>
          <w:szCs w:val="32"/>
          <w:u w:val="single"/>
        </w:rPr>
        <w:t>5,3),</w:t>
      </w:r>
    </w:p>
    <w:p w14:paraId="000F5D08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   freedom_to_make_life_choices </w:t>
      </w:r>
      <w:proofErr w:type="gramStart"/>
      <w:r w:rsidRPr="001B63CC">
        <w:rPr>
          <w:b/>
          <w:bCs/>
          <w:sz w:val="32"/>
          <w:szCs w:val="32"/>
          <w:u w:val="single"/>
        </w:rPr>
        <w:t>number(</w:t>
      </w:r>
      <w:proofErr w:type="gramEnd"/>
      <w:r w:rsidRPr="001B63CC">
        <w:rPr>
          <w:b/>
          <w:bCs/>
          <w:sz w:val="32"/>
          <w:szCs w:val="32"/>
          <w:u w:val="single"/>
        </w:rPr>
        <w:t>4,3),</w:t>
      </w:r>
    </w:p>
    <w:p w14:paraId="68709D06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   generosity </w:t>
      </w:r>
      <w:proofErr w:type="gramStart"/>
      <w:r w:rsidRPr="001B63CC">
        <w:rPr>
          <w:b/>
          <w:bCs/>
          <w:sz w:val="32"/>
          <w:szCs w:val="32"/>
          <w:u w:val="single"/>
        </w:rPr>
        <w:t>number(</w:t>
      </w:r>
      <w:proofErr w:type="gramEnd"/>
      <w:r w:rsidRPr="001B63CC">
        <w:rPr>
          <w:b/>
          <w:bCs/>
          <w:sz w:val="32"/>
          <w:szCs w:val="32"/>
          <w:u w:val="single"/>
        </w:rPr>
        <w:t>4,3),</w:t>
      </w:r>
    </w:p>
    <w:p w14:paraId="4344D3F6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   perceptions_of_corruption </w:t>
      </w:r>
      <w:proofErr w:type="gramStart"/>
      <w:r w:rsidRPr="001B63CC">
        <w:rPr>
          <w:b/>
          <w:bCs/>
          <w:sz w:val="32"/>
          <w:szCs w:val="32"/>
          <w:u w:val="single"/>
        </w:rPr>
        <w:t>number(</w:t>
      </w:r>
      <w:proofErr w:type="gramEnd"/>
      <w:r w:rsidRPr="001B63CC">
        <w:rPr>
          <w:b/>
          <w:bCs/>
          <w:sz w:val="32"/>
          <w:szCs w:val="32"/>
          <w:u w:val="single"/>
        </w:rPr>
        <w:t>4,3),</w:t>
      </w:r>
    </w:p>
    <w:p w14:paraId="4284513E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   ladder_score_in_dystopia </w:t>
      </w:r>
      <w:proofErr w:type="gramStart"/>
      <w:r w:rsidRPr="001B63CC">
        <w:rPr>
          <w:b/>
          <w:bCs/>
          <w:sz w:val="32"/>
          <w:szCs w:val="32"/>
          <w:u w:val="single"/>
        </w:rPr>
        <w:t>number(</w:t>
      </w:r>
      <w:proofErr w:type="gramEnd"/>
      <w:r w:rsidRPr="001B63CC">
        <w:rPr>
          <w:b/>
          <w:bCs/>
          <w:sz w:val="32"/>
          <w:szCs w:val="32"/>
          <w:u w:val="single"/>
        </w:rPr>
        <w:t>4,3),</w:t>
      </w:r>
    </w:p>
    <w:p w14:paraId="692D9F4C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   explained_by_log_gpd_per_capita </w:t>
      </w:r>
      <w:proofErr w:type="gramStart"/>
      <w:r w:rsidRPr="001B63CC">
        <w:rPr>
          <w:b/>
          <w:bCs/>
          <w:sz w:val="32"/>
          <w:szCs w:val="32"/>
          <w:u w:val="single"/>
        </w:rPr>
        <w:t>number(</w:t>
      </w:r>
      <w:proofErr w:type="gramEnd"/>
      <w:r w:rsidRPr="001B63CC">
        <w:rPr>
          <w:b/>
          <w:bCs/>
          <w:sz w:val="32"/>
          <w:szCs w:val="32"/>
          <w:u w:val="single"/>
        </w:rPr>
        <w:t>4,3),</w:t>
      </w:r>
    </w:p>
    <w:p w14:paraId="16451668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   explained_by_social_support </w:t>
      </w:r>
      <w:proofErr w:type="gramStart"/>
      <w:r w:rsidRPr="001B63CC">
        <w:rPr>
          <w:b/>
          <w:bCs/>
          <w:sz w:val="32"/>
          <w:szCs w:val="32"/>
          <w:u w:val="single"/>
        </w:rPr>
        <w:t>number(</w:t>
      </w:r>
      <w:proofErr w:type="gramEnd"/>
      <w:r w:rsidRPr="001B63CC">
        <w:rPr>
          <w:b/>
          <w:bCs/>
          <w:sz w:val="32"/>
          <w:szCs w:val="32"/>
          <w:u w:val="single"/>
        </w:rPr>
        <w:t>4,3),</w:t>
      </w:r>
    </w:p>
    <w:p w14:paraId="7379478E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   explained_by_healthy_life_expectancy </w:t>
      </w:r>
      <w:proofErr w:type="gramStart"/>
      <w:r w:rsidRPr="001B63CC">
        <w:rPr>
          <w:b/>
          <w:bCs/>
          <w:sz w:val="32"/>
          <w:szCs w:val="32"/>
          <w:u w:val="single"/>
        </w:rPr>
        <w:t>number(</w:t>
      </w:r>
      <w:proofErr w:type="gramEnd"/>
      <w:r w:rsidRPr="001B63CC">
        <w:rPr>
          <w:b/>
          <w:bCs/>
          <w:sz w:val="32"/>
          <w:szCs w:val="32"/>
          <w:u w:val="single"/>
        </w:rPr>
        <w:t>4,3),</w:t>
      </w:r>
    </w:p>
    <w:p w14:paraId="0EBB0022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   explained_by_freedom_to_make_life_choices </w:t>
      </w:r>
      <w:proofErr w:type="gramStart"/>
      <w:r w:rsidRPr="001B63CC">
        <w:rPr>
          <w:b/>
          <w:bCs/>
          <w:sz w:val="32"/>
          <w:szCs w:val="32"/>
          <w:u w:val="single"/>
        </w:rPr>
        <w:t>number(</w:t>
      </w:r>
      <w:proofErr w:type="gramEnd"/>
      <w:r w:rsidRPr="001B63CC">
        <w:rPr>
          <w:b/>
          <w:bCs/>
          <w:sz w:val="32"/>
          <w:szCs w:val="32"/>
          <w:u w:val="single"/>
        </w:rPr>
        <w:t>4,3),</w:t>
      </w:r>
    </w:p>
    <w:p w14:paraId="3700E168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   explained_by_generosity </w:t>
      </w:r>
      <w:proofErr w:type="gramStart"/>
      <w:r w:rsidRPr="001B63CC">
        <w:rPr>
          <w:b/>
          <w:bCs/>
          <w:sz w:val="32"/>
          <w:szCs w:val="32"/>
          <w:u w:val="single"/>
        </w:rPr>
        <w:t>number(</w:t>
      </w:r>
      <w:proofErr w:type="gramEnd"/>
      <w:r w:rsidRPr="001B63CC">
        <w:rPr>
          <w:b/>
          <w:bCs/>
          <w:sz w:val="32"/>
          <w:szCs w:val="32"/>
          <w:u w:val="single"/>
        </w:rPr>
        <w:t>4,3),</w:t>
      </w:r>
    </w:p>
    <w:p w14:paraId="37D43071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   explained_by_perceptions_of_corruption </w:t>
      </w:r>
      <w:proofErr w:type="gramStart"/>
      <w:r w:rsidRPr="001B63CC">
        <w:rPr>
          <w:b/>
          <w:bCs/>
          <w:sz w:val="32"/>
          <w:szCs w:val="32"/>
          <w:u w:val="single"/>
        </w:rPr>
        <w:t>number(</w:t>
      </w:r>
      <w:proofErr w:type="gramEnd"/>
      <w:r w:rsidRPr="001B63CC">
        <w:rPr>
          <w:b/>
          <w:bCs/>
          <w:sz w:val="32"/>
          <w:szCs w:val="32"/>
          <w:u w:val="single"/>
        </w:rPr>
        <w:t>4,3),</w:t>
      </w:r>
    </w:p>
    <w:p w14:paraId="62533AD6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   dystopia_residual number (4,3));</w:t>
      </w:r>
    </w:p>
    <w:p w14:paraId="2E051124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   </w:t>
      </w:r>
    </w:p>
    <w:p w14:paraId="136F4D0D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</w:p>
    <w:p w14:paraId="2FEB9D54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</w:p>
    <w:p w14:paraId="7CFF5C6E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>COPY INTO HAPPINESS</w:t>
      </w:r>
    </w:p>
    <w:p w14:paraId="6B89DBA6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>FROM @</w:t>
      </w:r>
      <w:proofErr w:type="gramStart"/>
      <w:r w:rsidRPr="001B63CC">
        <w:rPr>
          <w:b/>
          <w:bCs/>
          <w:sz w:val="32"/>
          <w:szCs w:val="32"/>
          <w:u w:val="single"/>
        </w:rPr>
        <w:t>snowpipe.public</w:t>
      </w:r>
      <w:proofErr w:type="gramEnd"/>
      <w:r w:rsidRPr="001B63CC">
        <w:rPr>
          <w:b/>
          <w:bCs/>
          <w:sz w:val="32"/>
          <w:szCs w:val="32"/>
          <w:u w:val="single"/>
        </w:rPr>
        <w:t>.stage_azure;</w:t>
      </w:r>
    </w:p>
    <w:p w14:paraId="22BC5A87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</w:p>
    <w:p w14:paraId="2EE9C430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lastRenderedPageBreak/>
        <w:t xml:space="preserve">SELECT * FROM </w:t>
      </w:r>
      <w:proofErr w:type="gramStart"/>
      <w:r w:rsidRPr="001B63CC">
        <w:rPr>
          <w:b/>
          <w:bCs/>
          <w:sz w:val="32"/>
          <w:szCs w:val="32"/>
          <w:u w:val="single"/>
        </w:rPr>
        <w:t>snowpipe.public</w:t>
      </w:r>
      <w:proofErr w:type="gramEnd"/>
      <w:r w:rsidRPr="001B63CC">
        <w:rPr>
          <w:b/>
          <w:bCs/>
          <w:sz w:val="32"/>
          <w:szCs w:val="32"/>
          <w:u w:val="single"/>
        </w:rPr>
        <w:t>.happiness;</w:t>
      </w:r>
    </w:p>
    <w:p w14:paraId="5918226E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</w:p>
    <w:p w14:paraId="0DEDAA42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TRUNCATE TABLE </w:t>
      </w:r>
      <w:proofErr w:type="gramStart"/>
      <w:r w:rsidRPr="001B63CC">
        <w:rPr>
          <w:b/>
          <w:bCs/>
          <w:sz w:val="32"/>
          <w:szCs w:val="32"/>
          <w:u w:val="single"/>
        </w:rPr>
        <w:t>snowpipe.public</w:t>
      </w:r>
      <w:proofErr w:type="gramEnd"/>
      <w:r w:rsidRPr="001B63CC">
        <w:rPr>
          <w:b/>
          <w:bCs/>
          <w:sz w:val="32"/>
          <w:szCs w:val="32"/>
          <w:u w:val="single"/>
        </w:rPr>
        <w:t>.happiness;</w:t>
      </w:r>
    </w:p>
    <w:p w14:paraId="71A966B6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</w:p>
    <w:p w14:paraId="0AD651ED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</w:t>
      </w:r>
    </w:p>
    <w:p w14:paraId="5B11A3AC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>-- create pipe</w:t>
      </w:r>
    </w:p>
    <w:p w14:paraId="4EC0EEA0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 create pipe azure_pipe</w:t>
      </w:r>
    </w:p>
    <w:p w14:paraId="5A8F549A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 auto_ingest = true</w:t>
      </w:r>
    </w:p>
    <w:p w14:paraId="47AD880A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 integration = 'SNOWPIPE_EVENT'</w:t>
      </w:r>
    </w:p>
    <w:p w14:paraId="6748B748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 as</w:t>
      </w:r>
    </w:p>
    <w:p w14:paraId="6BAC2237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 copy into </w:t>
      </w:r>
      <w:proofErr w:type="gramStart"/>
      <w:r w:rsidRPr="001B63CC">
        <w:rPr>
          <w:b/>
          <w:bCs/>
          <w:sz w:val="32"/>
          <w:szCs w:val="32"/>
          <w:u w:val="single"/>
        </w:rPr>
        <w:t>snowpipe.public</w:t>
      </w:r>
      <w:proofErr w:type="gramEnd"/>
      <w:r w:rsidRPr="001B63CC">
        <w:rPr>
          <w:b/>
          <w:bCs/>
          <w:sz w:val="32"/>
          <w:szCs w:val="32"/>
          <w:u w:val="single"/>
        </w:rPr>
        <w:t>.happiness</w:t>
      </w:r>
    </w:p>
    <w:p w14:paraId="45A988BF" w14:textId="77777777" w:rsidR="001B63CC" w:rsidRP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 from @</w:t>
      </w:r>
      <w:proofErr w:type="gramStart"/>
      <w:r w:rsidRPr="001B63CC">
        <w:rPr>
          <w:b/>
          <w:bCs/>
          <w:sz w:val="32"/>
          <w:szCs w:val="32"/>
          <w:u w:val="single"/>
        </w:rPr>
        <w:t>snowpipe.public</w:t>
      </w:r>
      <w:proofErr w:type="gramEnd"/>
      <w:r w:rsidRPr="001B63CC">
        <w:rPr>
          <w:b/>
          <w:bCs/>
          <w:sz w:val="32"/>
          <w:szCs w:val="32"/>
          <w:u w:val="single"/>
        </w:rPr>
        <w:t>.stage_azure;</w:t>
      </w:r>
    </w:p>
    <w:p w14:paraId="756E21F6" w14:textId="223CF196" w:rsidR="001B63CC" w:rsidRDefault="001B63CC" w:rsidP="001B63CC">
      <w:pPr>
        <w:rPr>
          <w:b/>
          <w:bCs/>
          <w:sz w:val="32"/>
          <w:szCs w:val="32"/>
          <w:u w:val="single"/>
        </w:rPr>
      </w:pPr>
      <w:r w:rsidRPr="001B63CC">
        <w:rPr>
          <w:b/>
          <w:bCs/>
          <w:sz w:val="32"/>
          <w:szCs w:val="32"/>
          <w:u w:val="single"/>
        </w:rPr>
        <w:t xml:space="preserve">  SELECT SYSTEM$PIPE_STATUS( 'AZURE_PIPE' )</w:t>
      </w:r>
    </w:p>
    <w:sectPr w:rsidR="001B63CC">
      <w:headerReference w:type="default" r:id="rId69"/>
      <w:footerReference w:type="default" r:id="rId7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4024F3" w14:textId="77777777" w:rsidR="008B0C0B" w:rsidRDefault="008B0C0B" w:rsidP="00031DE3">
      <w:pPr>
        <w:spacing w:after="0" w:line="240" w:lineRule="auto"/>
      </w:pPr>
      <w:r>
        <w:separator/>
      </w:r>
    </w:p>
  </w:endnote>
  <w:endnote w:type="continuationSeparator" w:id="0">
    <w:p w14:paraId="1BF6D479" w14:textId="77777777" w:rsidR="008B0C0B" w:rsidRDefault="008B0C0B" w:rsidP="00031DE3">
      <w:pPr>
        <w:spacing w:after="0" w:line="240" w:lineRule="auto"/>
      </w:pPr>
      <w:r>
        <w:continuationSeparator/>
      </w:r>
    </w:p>
  </w:endnote>
  <w:endnote w:type="continuationNotice" w:id="1">
    <w:p w14:paraId="63819188" w14:textId="77777777" w:rsidR="008B0C0B" w:rsidRDefault="008B0C0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444D60E" w14:paraId="76EB6638" w14:textId="77777777" w:rsidTr="3444D60E">
      <w:trPr>
        <w:trHeight w:val="300"/>
      </w:trPr>
      <w:tc>
        <w:tcPr>
          <w:tcW w:w="3005" w:type="dxa"/>
        </w:tcPr>
        <w:p w14:paraId="6E858FC0" w14:textId="5C685888" w:rsidR="3444D60E" w:rsidRDefault="3444D60E" w:rsidP="3444D60E">
          <w:pPr>
            <w:pStyle w:val="Header"/>
            <w:ind w:left="-115"/>
          </w:pPr>
        </w:p>
      </w:tc>
      <w:tc>
        <w:tcPr>
          <w:tcW w:w="3005" w:type="dxa"/>
        </w:tcPr>
        <w:p w14:paraId="633DA818" w14:textId="28A71BF2" w:rsidR="3444D60E" w:rsidRDefault="3444D60E" w:rsidP="3444D60E">
          <w:pPr>
            <w:pStyle w:val="Header"/>
            <w:jc w:val="center"/>
          </w:pPr>
        </w:p>
      </w:tc>
      <w:tc>
        <w:tcPr>
          <w:tcW w:w="3005" w:type="dxa"/>
        </w:tcPr>
        <w:p w14:paraId="5097DD50" w14:textId="4C273C87" w:rsidR="3444D60E" w:rsidRDefault="3444D60E" w:rsidP="3444D60E">
          <w:pPr>
            <w:pStyle w:val="Header"/>
            <w:ind w:right="-115"/>
            <w:jc w:val="right"/>
          </w:pPr>
        </w:p>
      </w:tc>
    </w:tr>
  </w:tbl>
  <w:p w14:paraId="70AC5AA1" w14:textId="0CE89F20" w:rsidR="3444D60E" w:rsidRDefault="3444D60E" w:rsidP="3444D6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D26915" w14:textId="77777777" w:rsidR="008B0C0B" w:rsidRDefault="008B0C0B" w:rsidP="00031DE3">
      <w:pPr>
        <w:spacing w:after="0" w:line="240" w:lineRule="auto"/>
      </w:pPr>
      <w:r>
        <w:separator/>
      </w:r>
    </w:p>
  </w:footnote>
  <w:footnote w:type="continuationSeparator" w:id="0">
    <w:p w14:paraId="505D5C7F" w14:textId="77777777" w:rsidR="008B0C0B" w:rsidRDefault="008B0C0B" w:rsidP="00031DE3">
      <w:pPr>
        <w:spacing w:after="0" w:line="240" w:lineRule="auto"/>
      </w:pPr>
      <w:r>
        <w:continuationSeparator/>
      </w:r>
    </w:p>
  </w:footnote>
  <w:footnote w:type="continuationNotice" w:id="1">
    <w:p w14:paraId="5C7A3513" w14:textId="77777777" w:rsidR="008B0C0B" w:rsidRDefault="008B0C0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444D60E" w14:paraId="33795818" w14:textId="77777777" w:rsidTr="3444D60E">
      <w:trPr>
        <w:trHeight w:val="300"/>
      </w:trPr>
      <w:tc>
        <w:tcPr>
          <w:tcW w:w="3005" w:type="dxa"/>
        </w:tcPr>
        <w:p w14:paraId="08D7338C" w14:textId="00E86A77" w:rsidR="3444D60E" w:rsidRDefault="3444D60E" w:rsidP="3444D60E">
          <w:pPr>
            <w:pStyle w:val="Header"/>
            <w:ind w:left="-115"/>
          </w:pPr>
        </w:p>
      </w:tc>
      <w:tc>
        <w:tcPr>
          <w:tcW w:w="3005" w:type="dxa"/>
        </w:tcPr>
        <w:p w14:paraId="39D95269" w14:textId="67EFD7A6" w:rsidR="3444D60E" w:rsidRDefault="3444D60E" w:rsidP="3444D60E">
          <w:pPr>
            <w:pStyle w:val="Header"/>
            <w:jc w:val="center"/>
          </w:pPr>
        </w:p>
      </w:tc>
      <w:tc>
        <w:tcPr>
          <w:tcW w:w="3005" w:type="dxa"/>
        </w:tcPr>
        <w:p w14:paraId="55B93C8D" w14:textId="2AE39818" w:rsidR="3444D60E" w:rsidRDefault="3444D60E" w:rsidP="3444D60E">
          <w:pPr>
            <w:pStyle w:val="Header"/>
            <w:ind w:right="-115"/>
            <w:jc w:val="right"/>
          </w:pPr>
        </w:p>
      </w:tc>
    </w:tr>
  </w:tbl>
  <w:p w14:paraId="34F0A114" w14:textId="12980465" w:rsidR="3444D60E" w:rsidRDefault="3444D60E" w:rsidP="3444D60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DF3C82"/>
    <w:multiLevelType w:val="multilevel"/>
    <w:tmpl w:val="F3B85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23E2123"/>
    <w:multiLevelType w:val="multilevel"/>
    <w:tmpl w:val="EFB6C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2663DDD"/>
    <w:multiLevelType w:val="multilevel"/>
    <w:tmpl w:val="2990DB7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2C4399A"/>
    <w:multiLevelType w:val="multilevel"/>
    <w:tmpl w:val="1FF2EE5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25289924">
    <w:abstractNumId w:val="0"/>
  </w:num>
  <w:num w:numId="2" w16cid:durableId="1258632862">
    <w:abstractNumId w:val="1"/>
  </w:num>
  <w:num w:numId="3" w16cid:durableId="1530728262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" w16cid:durableId="1107308561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 w16cid:durableId="526912236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 w16cid:durableId="2129619990">
    <w:abstractNumId w:val="2"/>
    <w:lvlOverride w:ilvl="0">
      <w:lvl w:ilvl="0">
        <w:numFmt w:val="decimal"/>
        <w:lvlText w:val="%1."/>
        <w:lvlJc w:val="left"/>
      </w:lvl>
    </w:lvlOverride>
  </w:num>
  <w:num w:numId="7" w16cid:durableId="482701901">
    <w:abstractNumId w:val="2"/>
    <w:lvlOverride w:ilvl="0">
      <w:lvl w:ilvl="0">
        <w:numFmt w:val="decimal"/>
        <w:lvlText w:val="%1.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1038890103">
    <w:abstractNumId w:val="2"/>
    <w:lvlOverride w:ilvl="0">
      <w:lvl w:ilvl="0">
        <w:numFmt w:val="decimal"/>
        <w:lvlText w:val="%1."/>
        <w:lvlJc w:val="left"/>
      </w:lvl>
    </w:lvlOverride>
  </w:num>
  <w:num w:numId="9" w16cid:durableId="1484546730">
    <w:abstractNumId w:val="2"/>
    <w:lvlOverride w:ilvl="0">
      <w:lvl w:ilvl="0">
        <w:numFmt w:val="decimal"/>
        <w:lvlText w:val="%1.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 w16cid:durableId="635641902">
    <w:abstractNumId w:val="2"/>
    <w:lvlOverride w:ilvl="0">
      <w:lvl w:ilvl="0">
        <w:numFmt w:val="decimal"/>
        <w:lvlText w:val="%1."/>
        <w:lvlJc w:val="left"/>
      </w:lvl>
    </w:lvlOverride>
  </w:num>
  <w:num w:numId="11" w16cid:durableId="1602765240">
    <w:abstractNumId w:val="2"/>
    <w:lvlOverride w:ilvl="0">
      <w:lvl w:ilvl="0">
        <w:numFmt w:val="decimal"/>
        <w:lvlText w:val="%1.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" w16cid:durableId="797651419">
    <w:abstractNumId w:val="3"/>
    <w:lvlOverride w:ilvl="0">
      <w:lvl w:ilvl="0">
        <w:numFmt w:val="decimal"/>
        <w:lvlText w:val="%1."/>
        <w:lvlJc w:val="left"/>
      </w:lvl>
    </w:lvlOverride>
  </w:num>
  <w:num w:numId="13" w16cid:durableId="301930040">
    <w:abstractNumId w:val="3"/>
    <w:lvlOverride w:ilvl="0">
      <w:lvl w:ilvl="0">
        <w:numFmt w:val="decimal"/>
        <w:lvlText w:val="%1.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" w16cid:durableId="1276601224">
    <w:abstractNumId w:val="3"/>
    <w:lvlOverride w:ilvl="0">
      <w:lvl w:ilvl="0">
        <w:numFmt w:val="decimal"/>
        <w:lvlText w:val="%1."/>
        <w:lvlJc w:val="left"/>
      </w:lvl>
    </w:lvlOverride>
  </w:num>
  <w:num w:numId="15" w16cid:durableId="2033528996">
    <w:abstractNumId w:val="3"/>
    <w:lvlOverride w:ilvl="0">
      <w:lvl w:ilvl="0">
        <w:numFmt w:val="decimal"/>
        <w:lvlText w:val="%1.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" w16cid:durableId="1916091056">
    <w:abstractNumId w:val="3"/>
    <w:lvlOverride w:ilvl="0">
      <w:lvl w:ilvl="0">
        <w:numFmt w:val="decimal"/>
        <w:lvlText w:val="%1."/>
        <w:lvlJc w:val="left"/>
      </w:lvl>
    </w:lvlOverride>
  </w:num>
  <w:num w:numId="17" w16cid:durableId="1990357115">
    <w:abstractNumId w:val="3"/>
    <w:lvlOverride w:ilvl="0">
      <w:lvl w:ilvl="0">
        <w:numFmt w:val="decimal"/>
        <w:lvlText w:val="%1.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4BC"/>
    <w:rsid w:val="00007D1B"/>
    <w:rsid w:val="00010AA7"/>
    <w:rsid w:val="00022800"/>
    <w:rsid w:val="000251DC"/>
    <w:rsid w:val="00025A7E"/>
    <w:rsid w:val="00025F8B"/>
    <w:rsid w:val="00031DE3"/>
    <w:rsid w:val="00032575"/>
    <w:rsid w:val="000359E7"/>
    <w:rsid w:val="00035A0F"/>
    <w:rsid w:val="00042573"/>
    <w:rsid w:val="000435BC"/>
    <w:rsid w:val="00044138"/>
    <w:rsid w:val="00044D79"/>
    <w:rsid w:val="00044DDF"/>
    <w:rsid w:val="00047186"/>
    <w:rsid w:val="000473C2"/>
    <w:rsid w:val="00052A61"/>
    <w:rsid w:val="00063266"/>
    <w:rsid w:val="0008090F"/>
    <w:rsid w:val="00082E93"/>
    <w:rsid w:val="000914D1"/>
    <w:rsid w:val="00091963"/>
    <w:rsid w:val="0009376D"/>
    <w:rsid w:val="000A0162"/>
    <w:rsid w:val="000A7663"/>
    <w:rsid w:val="000B1A78"/>
    <w:rsid w:val="000B55A9"/>
    <w:rsid w:val="000C080D"/>
    <w:rsid w:val="000D4531"/>
    <w:rsid w:val="000E142B"/>
    <w:rsid w:val="000E2160"/>
    <w:rsid w:val="000E2461"/>
    <w:rsid w:val="000E5ABA"/>
    <w:rsid w:val="000E7165"/>
    <w:rsid w:val="000F0B96"/>
    <w:rsid w:val="000F13BC"/>
    <w:rsid w:val="000F2A09"/>
    <w:rsid w:val="000F438B"/>
    <w:rsid w:val="00101F26"/>
    <w:rsid w:val="001069A1"/>
    <w:rsid w:val="001148EC"/>
    <w:rsid w:val="00121AA0"/>
    <w:rsid w:val="001230DE"/>
    <w:rsid w:val="00125B00"/>
    <w:rsid w:val="00131CE7"/>
    <w:rsid w:val="00134550"/>
    <w:rsid w:val="00141B3C"/>
    <w:rsid w:val="00147D6A"/>
    <w:rsid w:val="00150332"/>
    <w:rsid w:val="00153E25"/>
    <w:rsid w:val="00154DE5"/>
    <w:rsid w:val="00155F9D"/>
    <w:rsid w:val="001622D4"/>
    <w:rsid w:val="0016747C"/>
    <w:rsid w:val="00180528"/>
    <w:rsid w:val="0018166E"/>
    <w:rsid w:val="00181BAE"/>
    <w:rsid w:val="0018689F"/>
    <w:rsid w:val="00191F75"/>
    <w:rsid w:val="00197438"/>
    <w:rsid w:val="001A072B"/>
    <w:rsid w:val="001A3915"/>
    <w:rsid w:val="001A3B62"/>
    <w:rsid w:val="001B0998"/>
    <w:rsid w:val="001B1E0C"/>
    <w:rsid w:val="001B4A10"/>
    <w:rsid w:val="001B4E10"/>
    <w:rsid w:val="001B50E0"/>
    <w:rsid w:val="001B63CC"/>
    <w:rsid w:val="001B7F3B"/>
    <w:rsid w:val="001D1FFC"/>
    <w:rsid w:val="001D2D2F"/>
    <w:rsid w:val="001E2AB0"/>
    <w:rsid w:val="001E41C2"/>
    <w:rsid w:val="001E78A7"/>
    <w:rsid w:val="001F00EB"/>
    <w:rsid w:val="001F3994"/>
    <w:rsid w:val="001F74BC"/>
    <w:rsid w:val="00200FF8"/>
    <w:rsid w:val="00201CF7"/>
    <w:rsid w:val="00207332"/>
    <w:rsid w:val="00210684"/>
    <w:rsid w:val="00213DAC"/>
    <w:rsid w:val="0021742E"/>
    <w:rsid w:val="002200C8"/>
    <w:rsid w:val="0022152E"/>
    <w:rsid w:val="0022268E"/>
    <w:rsid w:val="00223D87"/>
    <w:rsid w:val="002339BA"/>
    <w:rsid w:val="002351AC"/>
    <w:rsid w:val="00235281"/>
    <w:rsid w:val="00237A13"/>
    <w:rsid w:val="002409FC"/>
    <w:rsid w:val="0024108C"/>
    <w:rsid w:val="00242C80"/>
    <w:rsid w:val="00244C85"/>
    <w:rsid w:val="0024773F"/>
    <w:rsid w:val="00251C39"/>
    <w:rsid w:val="00253FB3"/>
    <w:rsid w:val="00257831"/>
    <w:rsid w:val="00261403"/>
    <w:rsid w:val="002675B2"/>
    <w:rsid w:val="00270167"/>
    <w:rsid w:val="00271771"/>
    <w:rsid w:val="0027537D"/>
    <w:rsid w:val="00296333"/>
    <w:rsid w:val="002A2E4F"/>
    <w:rsid w:val="002A7B42"/>
    <w:rsid w:val="002C1B34"/>
    <w:rsid w:val="002C473E"/>
    <w:rsid w:val="002D5109"/>
    <w:rsid w:val="002D7613"/>
    <w:rsid w:val="002D7BA3"/>
    <w:rsid w:val="002D7E93"/>
    <w:rsid w:val="002E01CB"/>
    <w:rsid w:val="002E0C43"/>
    <w:rsid w:val="002E2548"/>
    <w:rsid w:val="002E50E8"/>
    <w:rsid w:val="002E58CD"/>
    <w:rsid w:val="002E5F01"/>
    <w:rsid w:val="002E6C38"/>
    <w:rsid w:val="002E6FDE"/>
    <w:rsid w:val="002F3687"/>
    <w:rsid w:val="002F39E4"/>
    <w:rsid w:val="0030004F"/>
    <w:rsid w:val="00302A33"/>
    <w:rsid w:val="003062E8"/>
    <w:rsid w:val="003066AD"/>
    <w:rsid w:val="00306E92"/>
    <w:rsid w:val="00313066"/>
    <w:rsid w:val="0031376A"/>
    <w:rsid w:val="003201FB"/>
    <w:rsid w:val="00322337"/>
    <w:rsid w:val="0032292E"/>
    <w:rsid w:val="003231C5"/>
    <w:rsid w:val="0032611D"/>
    <w:rsid w:val="00331735"/>
    <w:rsid w:val="00332AED"/>
    <w:rsid w:val="003335A2"/>
    <w:rsid w:val="0033470C"/>
    <w:rsid w:val="003365F9"/>
    <w:rsid w:val="003421D5"/>
    <w:rsid w:val="00342AE3"/>
    <w:rsid w:val="00343620"/>
    <w:rsid w:val="003512E3"/>
    <w:rsid w:val="00370619"/>
    <w:rsid w:val="00372480"/>
    <w:rsid w:val="0037379B"/>
    <w:rsid w:val="003737C6"/>
    <w:rsid w:val="00376E86"/>
    <w:rsid w:val="00381B10"/>
    <w:rsid w:val="00386A94"/>
    <w:rsid w:val="003900C6"/>
    <w:rsid w:val="003973FB"/>
    <w:rsid w:val="003A19CE"/>
    <w:rsid w:val="003A2453"/>
    <w:rsid w:val="003A6725"/>
    <w:rsid w:val="003C009B"/>
    <w:rsid w:val="003C314D"/>
    <w:rsid w:val="003D1319"/>
    <w:rsid w:val="003D1522"/>
    <w:rsid w:val="003D18B1"/>
    <w:rsid w:val="003E584C"/>
    <w:rsid w:val="003F00B9"/>
    <w:rsid w:val="003F2681"/>
    <w:rsid w:val="00403A32"/>
    <w:rsid w:val="004119FC"/>
    <w:rsid w:val="004130D2"/>
    <w:rsid w:val="004218DB"/>
    <w:rsid w:val="00427122"/>
    <w:rsid w:val="00432FA4"/>
    <w:rsid w:val="00435ED1"/>
    <w:rsid w:val="004435C0"/>
    <w:rsid w:val="00444C4D"/>
    <w:rsid w:val="004522CD"/>
    <w:rsid w:val="00466466"/>
    <w:rsid w:val="00467162"/>
    <w:rsid w:val="0046723E"/>
    <w:rsid w:val="00470169"/>
    <w:rsid w:val="00472377"/>
    <w:rsid w:val="00472ECA"/>
    <w:rsid w:val="00474E7D"/>
    <w:rsid w:val="00475C1B"/>
    <w:rsid w:val="00477116"/>
    <w:rsid w:val="00481455"/>
    <w:rsid w:val="004833CF"/>
    <w:rsid w:val="00484AC4"/>
    <w:rsid w:val="00485FAD"/>
    <w:rsid w:val="00486C42"/>
    <w:rsid w:val="0048729B"/>
    <w:rsid w:val="00487D2D"/>
    <w:rsid w:val="00492B73"/>
    <w:rsid w:val="004941C2"/>
    <w:rsid w:val="004A251B"/>
    <w:rsid w:val="004B0D44"/>
    <w:rsid w:val="004B11AE"/>
    <w:rsid w:val="004B5D6C"/>
    <w:rsid w:val="004B6240"/>
    <w:rsid w:val="004B71E1"/>
    <w:rsid w:val="004D01D2"/>
    <w:rsid w:val="004D3C8A"/>
    <w:rsid w:val="004D3D47"/>
    <w:rsid w:val="004D6246"/>
    <w:rsid w:val="004E0A84"/>
    <w:rsid w:val="004F10A2"/>
    <w:rsid w:val="004F15CC"/>
    <w:rsid w:val="00501095"/>
    <w:rsid w:val="00502339"/>
    <w:rsid w:val="005079CF"/>
    <w:rsid w:val="0052276C"/>
    <w:rsid w:val="00525449"/>
    <w:rsid w:val="005305BA"/>
    <w:rsid w:val="00535D5D"/>
    <w:rsid w:val="00535D65"/>
    <w:rsid w:val="00541C1F"/>
    <w:rsid w:val="00542C94"/>
    <w:rsid w:val="00546F59"/>
    <w:rsid w:val="00550EE4"/>
    <w:rsid w:val="005516E4"/>
    <w:rsid w:val="00554EA3"/>
    <w:rsid w:val="00557E70"/>
    <w:rsid w:val="00567589"/>
    <w:rsid w:val="00573BAA"/>
    <w:rsid w:val="00573E76"/>
    <w:rsid w:val="00576FB9"/>
    <w:rsid w:val="005806FC"/>
    <w:rsid w:val="0058210B"/>
    <w:rsid w:val="00585A62"/>
    <w:rsid w:val="00585FAD"/>
    <w:rsid w:val="00596251"/>
    <w:rsid w:val="00596F96"/>
    <w:rsid w:val="005A2C82"/>
    <w:rsid w:val="005A4CC3"/>
    <w:rsid w:val="005B05C7"/>
    <w:rsid w:val="005C6F42"/>
    <w:rsid w:val="005E117E"/>
    <w:rsid w:val="005E2853"/>
    <w:rsid w:val="005E386F"/>
    <w:rsid w:val="005E3D7A"/>
    <w:rsid w:val="005E67C4"/>
    <w:rsid w:val="005E7102"/>
    <w:rsid w:val="005F0262"/>
    <w:rsid w:val="005F1E92"/>
    <w:rsid w:val="005F1F14"/>
    <w:rsid w:val="006065D9"/>
    <w:rsid w:val="00610BB3"/>
    <w:rsid w:val="006153AF"/>
    <w:rsid w:val="00616260"/>
    <w:rsid w:val="00616561"/>
    <w:rsid w:val="00616AD1"/>
    <w:rsid w:val="006251C7"/>
    <w:rsid w:val="00626EE9"/>
    <w:rsid w:val="00627D32"/>
    <w:rsid w:val="00634975"/>
    <w:rsid w:val="006400D6"/>
    <w:rsid w:val="00645344"/>
    <w:rsid w:val="00651D23"/>
    <w:rsid w:val="00651F3A"/>
    <w:rsid w:val="00655A99"/>
    <w:rsid w:val="00656185"/>
    <w:rsid w:val="0065620B"/>
    <w:rsid w:val="00656460"/>
    <w:rsid w:val="00662FB7"/>
    <w:rsid w:val="00664E27"/>
    <w:rsid w:val="00667B5A"/>
    <w:rsid w:val="0067105F"/>
    <w:rsid w:val="006756C1"/>
    <w:rsid w:val="00677705"/>
    <w:rsid w:val="006809C7"/>
    <w:rsid w:val="00690634"/>
    <w:rsid w:val="006A3C4A"/>
    <w:rsid w:val="006A3F80"/>
    <w:rsid w:val="006A5631"/>
    <w:rsid w:val="006B142F"/>
    <w:rsid w:val="006B1BFA"/>
    <w:rsid w:val="006B7CDE"/>
    <w:rsid w:val="006C3BCF"/>
    <w:rsid w:val="006C5DFE"/>
    <w:rsid w:val="006E0F2A"/>
    <w:rsid w:val="006E1F62"/>
    <w:rsid w:val="006E3B43"/>
    <w:rsid w:val="006E3E3B"/>
    <w:rsid w:val="006E60A2"/>
    <w:rsid w:val="006E75F9"/>
    <w:rsid w:val="006F08CD"/>
    <w:rsid w:val="006F1550"/>
    <w:rsid w:val="006F5D25"/>
    <w:rsid w:val="00701801"/>
    <w:rsid w:val="0071007B"/>
    <w:rsid w:val="00715489"/>
    <w:rsid w:val="00721020"/>
    <w:rsid w:val="00721A61"/>
    <w:rsid w:val="00726235"/>
    <w:rsid w:val="0073497F"/>
    <w:rsid w:val="00744375"/>
    <w:rsid w:val="007449E2"/>
    <w:rsid w:val="007450A7"/>
    <w:rsid w:val="00754D33"/>
    <w:rsid w:val="00756756"/>
    <w:rsid w:val="00773F79"/>
    <w:rsid w:val="007754D5"/>
    <w:rsid w:val="00780915"/>
    <w:rsid w:val="00781594"/>
    <w:rsid w:val="00783793"/>
    <w:rsid w:val="00787655"/>
    <w:rsid w:val="007939C7"/>
    <w:rsid w:val="00796807"/>
    <w:rsid w:val="0079747F"/>
    <w:rsid w:val="007A13E6"/>
    <w:rsid w:val="007A2783"/>
    <w:rsid w:val="007A3A3B"/>
    <w:rsid w:val="007A7B3D"/>
    <w:rsid w:val="007B0273"/>
    <w:rsid w:val="007B1102"/>
    <w:rsid w:val="007B1976"/>
    <w:rsid w:val="007B422E"/>
    <w:rsid w:val="007B54EB"/>
    <w:rsid w:val="007C025C"/>
    <w:rsid w:val="007C0EC1"/>
    <w:rsid w:val="007C114B"/>
    <w:rsid w:val="007C7B82"/>
    <w:rsid w:val="007D49E2"/>
    <w:rsid w:val="007D5AC6"/>
    <w:rsid w:val="007E070A"/>
    <w:rsid w:val="007E139A"/>
    <w:rsid w:val="007E143D"/>
    <w:rsid w:val="007F087F"/>
    <w:rsid w:val="007F7E8C"/>
    <w:rsid w:val="00800931"/>
    <w:rsid w:val="00801C31"/>
    <w:rsid w:val="00811579"/>
    <w:rsid w:val="008144C6"/>
    <w:rsid w:val="00816ACF"/>
    <w:rsid w:val="00820F50"/>
    <w:rsid w:val="00825CFB"/>
    <w:rsid w:val="008272DB"/>
    <w:rsid w:val="008324B0"/>
    <w:rsid w:val="008336C0"/>
    <w:rsid w:val="008431F6"/>
    <w:rsid w:val="00843F0C"/>
    <w:rsid w:val="0085063A"/>
    <w:rsid w:val="008526B7"/>
    <w:rsid w:val="00852A43"/>
    <w:rsid w:val="0085443A"/>
    <w:rsid w:val="00856DF7"/>
    <w:rsid w:val="00860651"/>
    <w:rsid w:val="00861A04"/>
    <w:rsid w:val="00865956"/>
    <w:rsid w:val="008662EA"/>
    <w:rsid w:val="00877850"/>
    <w:rsid w:val="008845B5"/>
    <w:rsid w:val="00885491"/>
    <w:rsid w:val="00885FDA"/>
    <w:rsid w:val="008923D7"/>
    <w:rsid w:val="0089251D"/>
    <w:rsid w:val="00892ADB"/>
    <w:rsid w:val="008978E2"/>
    <w:rsid w:val="008A09D1"/>
    <w:rsid w:val="008A1BF3"/>
    <w:rsid w:val="008A7821"/>
    <w:rsid w:val="008B0C0B"/>
    <w:rsid w:val="008B600F"/>
    <w:rsid w:val="008B7247"/>
    <w:rsid w:val="008B7BF1"/>
    <w:rsid w:val="008C0C6A"/>
    <w:rsid w:val="008C0D23"/>
    <w:rsid w:val="008D1D0A"/>
    <w:rsid w:val="008E27DF"/>
    <w:rsid w:val="008E3EF4"/>
    <w:rsid w:val="008E505A"/>
    <w:rsid w:val="008E75A8"/>
    <w:rsid w:val="008F5A94"/>
    <w:rsid w:val="008F6B74"/>
    <w:rsid w:val="00900186"/>
    <w:rsid w:val="00901725"/>
    <w:rsid w:val="00903C1E"/>
    <w:rsid w:val="009040AC"/>
    <w:rsid w:val="009049C4"/>
    <w:rsid w:val="00911453"/>
    <w:rsid w:val="0091457D"/>
    <w:rsid w:val="00915888"/>
    <w:rsid w:val="00915E7B"/>
    <w:rsid w:val="00916255"/>
    <w:rsid w:val="0091639F"/>
    <w:rsid w:val="00916A90"/>
    <w:rsid w:val="00922DBA"/>
    <w:rsid w:val="00926D29"/>
    <w:rsid w:val="00943294"/>
    <w:rsid w:val="00946BFD"/>
    <w:rsid w:val="00947D6D"/>
    <w:rsid w:val="009513EF"/>
    <w:rsid w:val="00952C05"/>
    <w:rsid w:val="009541BA"/>
    <w:rsid w:val="009552A4"/>
    <w:rsid w:val="0096141A"/>
    <w:rsid w:val="009649C9"/>
    <w:rsid w:val="00971E86"/>
    <w:rsid w:val="00973F99"/>
    <w:rsid w:val="009744FA"/>
    <w:rsid w:val="00983C67"/>
    <w:rsid w:val="009902E9"/>
    <w:rsid w:val="00990F83"/>
    <w:rsid w:val="00993D9D"/>
    <w:rsid w:val="009951ED"/>
    <w:rsid w:val="009A224B"/>
    <w:rsid w:val="009A486B"/>
    <w:rsid w:val="009B0838"/>
    <w:rsid w:val="009B3EA1"/>
    <w:rsid w:val="009C01AA"/>
    <w:rsid w:val="009C0525"/>
    <w:rsid w:val="009C35DD"/>
    <w:rsid w:val="009C3651"/>
    <w:rsid w:val="009C6940"/>
    <w:rsid w:val="009D655C"/>
    <w:rsid w:val="009E2691"/>
    <w:rsid w:val="009E2D1E"/>
    <w:rsid w:val="009E3D54"/>
    <w:rsid w:val="009E7E0C"/>
    <w:rsid w:val="009F11FD"/>
    <w:rsid w:val="00A0239B"/>
    <w:rsid w:val="00A044CF"/>
    <w:rsid w:val="00A121C5"/>
    <w:rsid w:val="00A20C16"/>
    <w:rsid w:val="00A2138E"/>
    <w:rsid w:val="00A251EB"/>
    <w:rsid w:val="00A25F25"/>
    <w:rsid w:val="00A25FD3"/>
    <w:rsid w:val="00A53CA3"/>
    <w:rsid w:val="00A561F9"/>
    <w:rsid w:val="00A63338"/>
    <w:rsid w:val="00A66D16"/>
    <w:rsid w:val="00A7267B"/>
    <w:rsid w:val="00A83C1B"/>
    <w:rsid w:val="00A8759B"/>
    <w:rsid w:val="00A903AF"/>
    <w:rsid w:val="00A907EA"/>
    <w:rsid w:val="00A90A28"/>
    <w:rsid w:val="00A9173E"/>
    <w:rsid w:val="00A9298E"/>
    <w:rsid w:val="00A93306"/>
    <w:rsid w:val="00A94DE3"/>
    <w:rsid w:val="00A9569E"/>
    <w:rsid w:val="00A95903"/>
    <w:rsid w:val="00A9772A"/>
    <w:rsid w:val="00AA3390"/>
    <w:rsid w:val="00AB04E4"/>
    <w:rsid w:val="00AB28AE"/>
    <w:rsid w:val="00AB5473"/>
    <w:rsid w:val="00AB6B86"/>
    <w:rsid w:val="00AC0409"/>
    <w:rsid w:val="00AD319A"/>
    <w:rsid w:val="00AD5C95"/>
    <w:rsid w:val="00AD6173"/>
    <w:rsid w:val="00AE6291"/>
    <w:rsid w:val="00AF01D3"/>
    <w:rsid w:val="00AF254F"/>
    <w:rsid w:val="00AF3097"/>
    <w:rsid w:val="00AF69C7"/>
    <w:rsid w:val="00B02F64"/>
    <w:rsid w:val="00B032C8"/>
    <w:rsid w:val="00B13D9A"/>
    <w:rsid w:val="00B16118"/>
    <w:rsid w:val="00B226AF"/>
    <w:rsid w:val="00B2330D"/>
    <w:rsid w:val="00B247D8"/>
    <w:rsid w:val="00B333B8"/>
    <w:rsid w:val="00B33B19"/>
    <w:rsid w:val="00B342D8"/>
    <w:rsid w:val="00B4481D"/>
    <w:rsid w:val="00B46052"/>
    <w:rsid w:val="00B553FD"/>
    <w:rsid w:val="00B6080B"/>
    <w:rsid w:val="00B62046"/>
    <w:rsid w:val="00B66DFE"/>
    <w:rsid w:val="00B706CB"/>
    <w:rsid w:val="00B728C1"/>
    <w:rsid w:val="00B7368D"/>
    <w:rsid w:val="00B76D0C"/>
    <w:rsid w:val="00B82D86"/>
    <w:rsid w:val="00B85FFE"/>
    <w:rsid w:val="00B87F2A"/>
    <w:rsid w:val="00B9273C"/>
    <w:rsid w:val="00B978F8"/>
    <w:rsid w:val="00BA5096"/>
    <w:rsid w:val="00BA73FF"/>
    <w:rsid w:val="00BB0D50"/>
    <w:rsid w:val="00BB0F9D"/>
    <w:rsid w:val="00BC09CC"/>
    <w:rsid w:val="00BC1BEF"/>
    <w:rsid w:val="00BC5E3D"/>
    <w:rsid w:val="00BD3674"/>
    <w:rsid w:val="00BE3A94"/>
    <w:rsid w:val="00BF3B50"/>
    <w:rsid w:val="00C0494F"/>
    <w:rsid w:val="00C05496"/>
    <w:rsid w:val="00C17BD3"/>
    <w:rsid w:val="00C20BA8"/>
    <w:rsid w:val="00C2276C"/>
    <w:rsid w:val="00C35640"/>
    <w:rsid w:val="00C3635A"/>
    <w:rsid w:val="00C37A08"/>
    <w:rsid w:val="00C40455"/>
    <w:rsid w:val="00C40F49"/>
    <w:rsid w:val="00C41B68"/>
    <w:rsid w:val="00C4500E"/>
    <w:rsid w:val="00C4506B"/>
    <w:rsid w:val="00C57441"/>
    <w:rsid w:val="00C64743"/>
    <w:rsid w:val="00C65C41"/>
    <w:rsid w:val="00C67123"/>
    <w:rsid w:val="00C72CC7"/>
    <w:rsid w:val="00C767CA"/>
    <w:rsid w:val="00C848B9"/>
    <w:rsid w:val="00C9035C"/>
    <w:rsid w:val="00CA310E"/>
    <w:rsid w:val="00CA36C6"/>
    <w:rsid w:val="00CA375E"/>
    <w:rsid w:val="00CB62C7"/>
    <w:rsid w:val="00CB72DB"/>
    <w:rsid w:val="00CC33DA"/>
    <w:rsid w:val="00CC788C"/>
    <w:rsid w:val="00CD14CB"/>
    <w:rsid w:val="00CD501C"/>
    <w:rsid w:val="00CE3394"/>
    <w:rsid w:val="00CE7483"/>
    <w:rsid w:val="00D0301F"/>
    <w:rsid w:val="00D06796"/>
    <w:rsid w:val="00D10904"/>
    <w:rsid w:val="00D120F1"/>
    <w:rsid w:val="00D16E9C"/>
    <w:rsid w:val="00D269CF"/>
    <w:rsid w:val="00D27424"/>
    <w:rsid w:val="00D27F57"/>
    <w:rsid w:val="00D31656"/>
    <w:rsid w:val="00D31A23"/>
    <w:rsid w:val="00D32594"/>
    <w:rsid w:val="00D34CF3"/>
    <w:rsid w:val="00D41088"/>
    <w:rsid w:val="00D427E1"/>
    <w:rsid w:val="00D4471E"/>
    <w:rsid w:val="00D45CFF"/>
    <w:rsid w:val="00D47A99"/>
    <w:rsid w:val="00D5210A"/>
    <w:rsid w:val="00D56EAB"/>
    <w:rsid w:val="00D608FD"/>
    <w:rsid w:val="00D62777"/>
    <w:rsid w:val="00D63200"/>
    <w:rsid w:val="00D654C2"/>
    <w:rsid w:val="00D7077C"/>
    <w:rsid w:val="00D71916"/>
    <w:rsid w:val="00D7298E"/>
    <w:rsid w:val="00D73E41"/>
    <w:rsid w:val="00D861B7"/>
    <w:rsid w:val="00D90CDA"/>
    <w:rsid w:val="00D9541F"/>
    <w:rsid w:val="00D97714"/>
    <w:rsid w:val="00DC258E"/>
    <w:rsid w:val="00DC69B6"/>
    <w:rsid w:val="00DC6B61"/>
    <w:rsid w:val="00DD286B"/>
    <w:rsid w:val="00DD7967"/>
    <w:rsid w:val="00DE1E67"/>
    <w:rsid w:val="00DF0049"/>
    <w:rsid w:val="00DF01DC"/>
    <w:rsid w:val="00DF06CB"/>
    <w:rsid w:val="00DF3FE5"/>
    <w:rsid w:val="00E07B8A"/>
    <w:rsid w:val="00E07ED6"/>
    <w:rsid w:val="00E100EA"/>
    <w:rsid w:val="00E11540"/>
    <w:rsid w:val="00E1199E"/>
    <w:rsid w:val="00E12295"/>
    <w:rsid w:val="00E1592C"/>
    <w:rsid w:val="00E21781"/>
    <w:rsid w:val="00E219AA"/>
    <w:rsid w:val="00E228D9"/>
    <w:rsid w:val="00E25D2C"/>
    <w:rsid w:val="00E40084"/>
    <w:rsid w:val="00E40578"/>
    <w:rsid w:val="00E412AC"/>
    <w:rsid w:val="00E51229"/>
    <w:rsid w:val="00E6077D"/>
    <w:rsid w:val="00E63D85"/>
    <w:rsid w:val="00E657F0"/>
    <w:rsid w:val="00E82F60"/>
    <w:rsid w:val="00E85757"/>
    <w:rsid w:val="00E85F8F"/>
    <w:rsid w:val="00E91D20"/>
    <w:rsid w:val="00E93D7D"/>
    <w:rsid w:val="00EA59A7"/>
    <w:rsid w:val="00EA6BC4"/>
    <w:rsid w:val="00EB2D94"/>
    <w:rsid w:val="00EB38BE"/>
    <w:rsid w:val="00EC21F8"/>
    <w:rsid w:val="00EC3C2A"/>
    <w:rsid w:val="00EC415B"/>
    <w:rsid w:val="00EC5148"/>
    <w:rsid w:val="00EC5877"/>
    <w:rsid w:val="00EC77C3"/>
    <w:rsid w:val="00ED0C47"/>
    <w:rsid w:val="00ED1524"/>
    <w:rsid w:val="00ED3151"/>
    <w:rsid w:val="00ED3DF6"/>
    <w:rsid w:val="00ED6FA3"/>
    <w:rsid w:val="00ED7EA6"/>
    <w:rsid w:val="00EE2C2A"/>
    <w:rsid w:val="00EE7731"/>
    <w:rsid w:val="00EF46FE"/>
    <w:rsid w:val="00F047CB"/>
    <w:rsid w:val="00F05A20"/>
    <w:rsid w:val="00F06B29"/>
    <w:rsid w:val="00F10DCE"/>
    <w:rsid w:val="00F11CC9"/>
    <w:rsid w:val="00F11DBE"/>
    <w:rsid w:val="00F13CB9"/>
    <w:rsid w:val="00F14F47"/>
    <w:rsid w:val="00F221A7"/>
    <w:rsid w:val="00F22DC4"/>
    <w:rsid w:val="00F2730A"/>
    <w:rsid w:val="00F27613"/>
    <w:rsid w:val="00F30E96"/>
    <w:rsid w:val="00F310B3"/>
    <w:rsid w:val="00F55580"/>
    <w:rsid w:val="00F641AC"/>
    <w:rsid w:val="00F75A8F"/>
    <w:rsid w:val="00F81AAB"/>
    <w:rsid w:val="00F84C4C"/>
    <w:rsid w:val="00F9734F"/>
    <w:rsid w:val="00FA1F0A"/>
    <w:rsid w:val="00FA3CAF"/>
    <w:rsid w:val="00FA3D18"/>
    <w:rsid w:val="00FA461F"/>
    <w:rsid w:val="00FB1C8A"/>
    <w:rsid w:val="00FB5E58"/>
    <w:rsid w:val="00FB6E94"/>
    <w:rsid w:val="00FB7092"/>
    <w:rsid w:val="00FC33A6"/>
    <w:rsid w:val="00FC3E22"/>
    <w:rsid w:val="00FD16A5"/>
    <w:rsid w:val="00FD1D54"/>
    <w:rsid w:val="00FD3B10"/>
    <w:rsid w:val="00FE0609"/>
    <w:rsid w:val="00FE1A61"/>
    <w:rsid w:val="00FE21A6"/>
    <w:rsid w:val="00FE5DA8"/>
    <w:rsid w:val="00FF49CE"/>
    <w:rsid w:val="00FF6273"/>
    <w:rsid w:val="00FF7BC7"/>
    <w:rsid w:val="01065D51"/>
    <w:rsid w:val="0126F42A"/>
    <w:rsid w:val="018BF0D0"/>
    <w:rsid w:val="021771E6"/>
    <w:rsid w:val="02388D83"/>
    <w:rsid w:val="0302BFCC"/>
    <w:rsid w:val="033A7F4D"/>
    <w:rsid w:val="040D9A41"/>
    <w:rsid w:val="04169286"/>
    <w:rsid w:val="0596B8FD"/>
    <w:rsid w:val="05F81B92"/>
    <w:rsid w:val="06069E03"/>
    <w:rsid w:val="062FFE77"/>
    <w:rsid w:val="06CDE88F"/>
    <w:rsid w:val="06CE5B05"/>
    <w:rsid w:val="06D5D2F7"/>
    <w:rsid w:val="07182356"/>
    <w:rsid w:val="076F1F73"/>
    <w:rsid w:val="0779527C"/>
    <w:rsid w:val="07C450B8"/>
    <w:rsid w:val="07DBCE4B"/>
    <w:rsid w:val="0873DFA1"/>
    <w:rsid w:val="0941AB85"/>
    <w:rsid w:val="094877AF"/>
    <w:rsid w:val="09522753"/>
    <w:rsid w:val="09666BF3"/>
    <w:rsid w:val="096A34DA"/>
    <w:rsid w:val="0977A4E9"/>
    <w:rsid w:val="098959E6"/>
    <w:rsid w:val="098FB157"/>
    <w:rsid w:val="09AC0481"/>
    <w:rsid w:val="0AA9FF61"/>
    <w:rsid w:val="0B656655"/>
    <w:rsid w:val="0B8BBBC3"/>
    <w:rsid w:val="0CD938D9"/>
    <w:rsid w:val="0D709809"/>
    <w:rsid w:val="0F002970"/>
    <w:rsid w:val="0F55D2E0"/>
    <w:rsid w:val="104024BA"/>
    <w:rsid w:val="10A31F33"/>
    <w:rsid w:val="129F7058"/>
    <w:rsid w:val="12AF73C8"/>
    <w:rsid w:val="1309C55F"/>
    <w:rsid w:val="14056484"/>
    <w:rsid w:val="1466D6EC"/>
    <w:rsid w:val="1520B288"/>
    <w:rsid w:val="1587EFE0"/>
    <w:rsid w:val="1669D659"/>
    <w:rsid w:val="166E5991"/>
    <w:rsid w:val="167AE088"/>
    <w:rsid w:val="16800DEC"/>
    <w:rsid w:val="16D92089"/>
    <w:rsid w:val="17279D08"/>
    <w:rsid w:val="17C24DC7"/>
    <w:rsid w:val="17E4CE42"/>
    <w:rsid w:val="19103AE2"/>
    <w:rsid w:val="1A833C09"/>
    <w:rsid w:val="1B2CF352"/>
    <w:rsid w:val="1B577757"/>
    <w:rsid w:val="1B7370CD"/>
    <w:rsid w:val="1BD2FF92"/>
    <w:rsid w:val="1C2C0A4C"/>
    <w:rsid w:val="1C6B74A5"/>
    <w:rsid w:val="1D8A186A"/>
    <w:rsid w:val="1DB9F174"/>
    <w:rsid w:val="1F5048E0"/>
    <w:rsid w:val="2037ECE0"/>
    <w:rsid w:val="207BD696"/>
    <w:rsid w:val="20EF1583"/>
    <w:rsid w:val="2142AC05"/>
    <w:rsid w:val="214F5577"/>
    <w:rsid w:val="2153BEC0"/>
    <w:rsid w:val="21EC8FFA"/>
    <w:rsid w:val="2288EB1B"/>
    <w:rsid w:val="2295A6FC"/>
    <w:rsid w:val="22F39FAE"/>
    <w:rsid w:val="23B3C134"/>
    <w:rsid w:val="240DDF5A"/>
    <w:rsid w:val="2452DF86"/>
    <w:rsid w:val="2542133E"/>
    <w:rsid w:val="254A5C3D"/>
    <w:rsid w:val="257B12D7"/>
    <w:rsid w:val="25ADFB3F"/>
    <w:rsid w:val="26222684"/>
    <w:rsid w:val="2666EE14"/>
    <w:rsid w:val="2688BA0E"/>
    <w:rsid w:val="271C3360"/>
    <w:rsid w:val="274470BC"/>
    <w:rsid w:val="291007C3"/>
    <w:rsid w:val="296298A2"/>
    <w:rsid w:val="29787220"/>
    <w:rsid w:val="29BC29A1"/>
    <w:rsid w:val="29F05A59"/>
    <w:rsid w:val="2A5629C4"/>
    <w:rsid w:val="2A9AAAE8"/>
    <w:rsid w:val="2B4806FE"/>
    <w:rsid w:val="2C48BAF8"/>
    <w:rsid w:val="2C628963"/>
    <w:rsid w:val="2D545F39"/>
    <w:rsid w:val="2EF01E01"/>
    <w:rsid w:val="2F71379A"/>
    <w:rsid w:val="2FBEE6CD"/>
    <w:rsid w:val="3137D96A"/>
    <w:rsid w:val="31A4CEE5"/>
    <w:rsid w:val="31AB3C1E"/>
    <w:rsid w:val="33D26FDE"/>
    <w:rsid w:val="33EEE336"/>
    <w:rsid w:val="3444D60E"/>
    <w:rsid w:val="3459F73D"/>
    <w:rsid w:val="3576DFEC"/>
    <w:rsid w:val="35C60B43"/>
    <w:rsid w:val="35E5D54D"/>
    <w:rsid w:val="36715CA5"/>
    <w:rsid w:val="36B16280"/>
    <w:rsid w:val="371BE3A0"/>
    <w:rsid w:val="371D588F"/>
    <w:rsid w:val="378D6006"/>
    <w:rsid w:val="37C96E19"/>
    <w:rsid w:val="38D3FFA3"/>
    <w:rsid w:val="39E443F6"/>
    <w:rsid w:val="3A09FF68"/>
    <w:rsid w:val="3A0B5304"/>
    <w:rsid w:val="3ACF1A00"/>
    <w:rsid w:val="3B42D318"/>
    <w:rsid w:val="3D506346"/>
    <w:rsid w:val="3DAC182B"/>
    <w:rsid w:val="3DC5E928"/>
    <w:rsid w:val="3E79C76E"/>
    <w:rsid w:val="3F0D4D09"/>
    <w:rsid w:val="3FD78D84"/>
    <w:rsid w:val="4038427F"/>
    <w:rsid w:val="404FDA9B"/>
    <w:rsid w:val="4066B601"/>
    <w:rsid w:val="4175A022"/>
    <w:rsid w:val="417B25A0"/>
    <w:rsid w:val="41A4C317"/>
    <w:rsid w:val="41D40E12"/>
    <w:rsid w:val="4281FAE6"/>
    <w:rsid w:val="428B9BB7"/>
    <w:rsid w:val="433844C4"/>
    <w:rsid w:val="439275F2"/>
    <w:rsid w:val="43BB9684"/>
    <w:rsid w:val="44EDD6E8"/>
    <w:rsid w:val="455A77C8"/>
    <w:rsid w:val="4573C1B3"/>
    <w:rsid w:val="45F2C241"/>
    <w:rsid w:val="45FFDAC2"/>
    <w:rsid w:val="46112E15"/>
    <w:rsid w:val="46531F6C"/>
    <w:rsid w:val="469F3A60"/>
    <w:rsid w:val="47D4DD56"/>
    <w:rsid w:val="4856A089"/>
    <w:rsid w:val="48D25E62"/>
    <w:rsid w:val="48E8B581"/>
    <w:rsid w:val="495F67EC"/>
    <w:rsid w:val="49C06724"/>
    <w:rsid w:val="4AD60A04"/>
    <w:rsid w:val="4AE94FDF"/>
    <w:rsid w:val="4BFC262B"/>
    <w:rsid w:val="4C0752C5"/>
    <w:rsid w:val="4C0F83FF"/>
    <w:rsid w:val="4C7B7F9E"/>
    <w:rsid w:val="4CE7F94D"/>
    <w:rsid w:val="4D2B2724"/>
    <w:rsid w:val="4D63BBE3"/>
    <w:rsid w:val="4EBAB0B2"/>
    <w:rsid w:val="4FE2B9FA"/>
    <w:rsid w:val="50F34E04"/>
    <w:rsid w:val="51895358"/>
    <w:rsid w:val="53B861C5"/>
    <w:rsid w:val="54139A9A"/>
    <w:rsid w:val="542158AE"/>
    <w:rsid w:val="552C1174"/>
    <w:rsid w:val="5549A272"/>
    <w:rsid w:val="56B12FD4"/>
    <w:rsid w:val="56E754B9"/>
    <w:rsid w:val="57A6F8A1"/>
    <w:rsid w:val="57F74CB4"/>
    <w:rsid w:val="581DE17A"/>
    <w:rsid w:val="584E1EDB"/>
    <w:rsid w:val="58CC8123"/>
    <w:rsid w:val="5926AF5A"/>
    <w:rsid w:val="59517554"/>
    <w:rsid w:val="59F61DF2"/>
    <w:rsid w:val="5B386F7A"/>
    <w:rsid w:val="5BCE7EC9"/>
    <w:rsid w:val="5CE225FC"/>
    <w:rsid w:val="5D1B32EE"/>
    <w:rsid w:val="5D670A64"/>
    <w:rsid w:val="5DA28F4E"/>
    <w:rsid w:val="5E68E6E4"/>
    <w:rsid w:val="5EDD6544"/>
    <w:rsid w:val="5F0228BE"/>
    <w:rsid w:val="5F5CEB9D"/>
    <w:rsid w:val="5FB2EE48"/>
    <w:rsid w:val="5FC50605"/>
    <w:rsid w:val="60881364"/>
    <w:rsid w:val="6094FF7A"/>
    <w:rsid w:val="609D544A"/>
    <w:rsid w:val="60ACF1CD"/>
    <w:rsid w:val="60DEB812"/>
    <w:rsid w:val="6102992F"/>
    <w:rsid w:val="6148F05B"/>
    <w:rsid w:val="6375B269"/>
    <w:rsid w:val="647AAD4F"/>
    <w:rsid w:val="649B719A"/>
    <w:rsid w:val="6565BF96"/>
    <w:rsid w:val="659591F2"/>
    <w:rsid w:val="66D4006F"/>
    <w:rsid w:val="674E1B61"/>
    <w:rsid w:val="677F079C"/>
    <w:rsid w:val="68F2F1F2"/>
    <w:rsid w:val="696B6E5E"/>
    <w:rsid w:val="6A0D6931"/>
    <w:rsid w:val="6A2CFB8D"/>
    <w:rsid w:val="6A9F8EE3"/>
    <w:rsid w:val="6AD978B8"/>
    <w:rsid w:val="6B2F76B1"/>
    <w:rsid w:val="6B9CB580"/>
    <w:rsid w:val="6CECC1FE"/>
    <w:rsid w:val="6D252CDF"/>
    <w:rsid w:val="6D434338"/>
    <w:rsid w:val="6DCB2871"/>
    <w:rsid w:val="6DFF6725"/>
    <w:rsid w:val="6E3362C5"/>
    <w:rsid w:val="6E4B1B85"/>
    <w:rsid w:val="6E88784A"/>
    <w:rsid w:val="6EA7A2EB"/>
    <w:rsid w:val="6EB375F9"/>
    <w:rsid w:val="6EDFDD2C"/>
    <w:rsid w:val="6F2B6EF9"/>
    <w:rsid w:val="70225788"/>
    <w:rsid w:val="7037749A"/>
    <w:rsid w:val="70FB7B9F"/>
    <w:rsid w:val="712DE04C"/>
    <w:rsid w:val="71843F74"/>
    <w:rsid w:val="7185E901"/>
    <w:rsid w:val="7342637E"/>
    <w:rsid w:val="73AF1389"/>
    <w:rsid w:val="74196B94"/>
    <w:rsid w:val="7428AEE7"/>
    <w:rsid w:val="74E90408"/>
    <w:rsid w:val="758FB3B7"/>
    <w:rsid w:val="759462DA"/>
    <w:rsid w:val="765B8198"/>
    <w:rsid w:val="768B76CC"/>
    <w:rsid w:val="77B8DB05"/>
    <w:rsid w:val="77E1039C"/>
    <w:rsid w:val="77E15957"/>
    <w:rsid w:val="782414A3"/>
    <w:rsid w:val="788808C7"/>
    <w:rsid w:val="789F15A4"/>
    <w:rsid w:val="789F1923"/>
    <w:rsid w:val="78EE9AFD"/>
    <w:rsid w:val="78FBDE18"/>
    <w:rsid w:val="78FCD380"/>
    <w:rsid w:val="79934599"/>
    <w:rsid w:val="79937776"/>
    <w:rsid w:val="7A18FDDE"/>
    <w:rsid w:val="7ABE9D91"/>
    <w:rsid w:val="7AF9D6DB"/>
    <w:rsid w:val="7B36D87A"/>
    <w:rsid w:val="7B753416"/>
    <w:rsid w:val="7B8468BC"/>
    <w:rsid w:val="7B9118D2"/>
    <w:rsid w:val="7B971287"/>
    <w:rsid w:val="7BBBB1F0"/>
    <w:rsid w:val="7BF35D35"/>
    <w:rsid w:val="7C08582A"/>
    <w:rsid w:val="7C110EC1"/>
    <w:rsid w:val="7C12B97C"/>
    <w:rsid w:val="7CB671FC"/>
    <w:rsid w:val="7CCDECFE"/>
    <w:rsid w:val="7D278ADD"/>
    <w:rsid w:val="7D5BF7D9"/>
    <w:rsid w:val="7D75B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2923D"/>
  <w15:chartTrackingRefBased/>
  <w15:docId w15:val="{A3053856-F5A5-43D1-869E-6BE3A1F092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74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74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74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74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74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74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74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74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74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74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F74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74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74B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74B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74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74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74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74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74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74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74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F74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74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F74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F74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F74B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74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74B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74B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31D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1DE3"/>
  </w:style>
  <w:style w:type="paragraph" w:styleId="Footer">
    <w:name w:val="footer"/>
    <w:basedOn w:val="Normal"/>
    <w:link w:val="FooterChar"/>
    <w:uiPriority w:val="99"/>
    <w:unhideWhenUsed/>
    <w:rsid w:val="00031D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1DE3"/>
  </w:style>
  <w:style w:type="character" w:styleId="Hyperlink">
    <w:name w:val="Hyperlink"/>
    <w:basedOn w:val="DefaultParagraphFont"/>
    <w:uiPriority w:val="99"/>
    <w:unhideWhenUsed/>
    <w:rsid w:val="000D453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453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431F6"/>
    <w:rPr>
      <w:color w:val="96607D" w:themeColor="followedHyperlink"/>
      <w:u w:val="singl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48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8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9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3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54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84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9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99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5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1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5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2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1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5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0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2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8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8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9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04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87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59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3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4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3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3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5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hyperlink" Target="https://login.microsoftonline.com/ff355289-721e-4dd7-a663-afec62ab9d54/oauth2/authorize?client_id=00802c61-0800-4f86-b881-7af445c8ba83&amp;response_type=code" TargetMode="External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aws.amazon.com/console/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us-east-1.console.aws.amazon.com/console/services" TargetMode="External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54" Type="http://schemas.openxmlformats.org/officeDocument/2006/relationships/hyperlink" Target="https://login.microsoftonline.com/ff355289-721e-4dd7-a663-afec62ab9d54/oauth2/authorize?client_id=ea87aaf9-6f63-457d-a32b-8b446a4bc274&amp;response_type=code" TargetMode="External"/><Relationship Id="rId62" Type="http://schemas.openxmlformats.org/officeDocument/2006/relationships/image" Target="media/image51.png"/><Relationship Id="rId7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hyperlink" Target="https://console.cloud.google.com/welcome/new?_gl=1*fbf8eb*_up*MQ..&amp;gclid=8f7d1228853917280961755ebf3184bf&amp;gclsrc=3p.ds&amp;inv=1&amp;invt=Ablv6A&amp;project=model-command-446606-r6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hyperlink" Target="https://portal.azure.com/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0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120</Pages>
  <Words>8530</Words>
  <Characters>48622</Characters>
  <Application>Microsoft Office Word</Application>
  <DocSecurity>0</DocSecurity>
  <Lines>405</Lines>
  <Paragraphs>114</Paragraphs>
  <ScaleCrop>false</ScaleCrop>
  <Company/>
  <LinksUpToDate>false</LinksUpToDate>
  <CharactersWithSpaces>57038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Adabala Ayyappa Harikrishna</dc:creator>
  <cp:keywords/>
  <dc:description/>
  <cp:lastModifiedBy>Rajesh Kumar Koraganti</cp:lastModifiedBy>
  <cp:revision>606</cp:revision>
  <dcterms:created xsi:type="dcterms:W3CDTF">2024-12-19T07:04:00Z</dcterms:created>
  <dcterms:modified xsi:type="dcterms:W3CDTF">2025-02-28T07:16:00Z</dcterms:modified>
</cp:coreProperties>
</file>